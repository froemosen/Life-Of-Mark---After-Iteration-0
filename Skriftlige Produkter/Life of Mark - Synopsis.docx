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5E4956" w:rsidRDefault="00BD0F61" w:rsidP="00BD0F61">
      <w:pPr>
        <w:rPr>
          <w:b/>
          <w:bCs/>
          <w:color w:val="00B0F0"/>
          <w:sz w:val="56"/>
          <w:szCs w:val="56"/>
        </w:rPr>
      </w:pPr>
      <w:r w:rsidRPr="005E4956">
        <w:rPr>
          <w:b/>
          <w:bCs/>
          <w:color w:val="00B0F0"/>
          <w:sz w:val="56"/>
          <w:szCs w:val="56"/>
        </w:rPr>
        <w:t>Indholdsfortegnelse</w:t>
      </w:r>
      <w:r w:rsidR="00712879" w:rsidRPr="005E4956">
        <w:rPr>
          <w:b/>
          <w:bCs/>
          <w:color w:val="00B0F0"/>
          <w:sz w:val="56"/>
          <w:szCs w:val="56"/>
        </w:rPr>
        <w:t>:</w:t>
      </w:r>
    </w:p>
    <w:p w14:paraId="4612353D" w14:textId="637847A9" w:rsidR="005E4956" w:rsidRPr="005E4956" w:rsidRDefault="00712879">
      <w:pPr>
        <w:pStyle w:val="Indholdsfortegnelse1"/>
        <w:rPr>
          <w:rFonts w:eastAsiaTheme="minorEastAsia" w:cstheme="minorBidi"/>
          <w:b w:val="0"/>
          <w:bCs w:val="0"/>
          <w:i w:val="0"/>
          <w:iCs w:val="0"/>
          <w:sz w:val="22"/>
          <w:szCs w:val="22"/>
          <w:lang w:eastAsia="da-DK"/>
        </w:rPr>
      </w:pPr>
      <w:r w:rsidRPr="005E4956">
        <w:rPr>
          <w:sz w:val="44"/>
          <w:szCs w:val="44"/>
        </w:rPr>
        <w:fldChar w:fldCharType="begin"/>
      </w:r>
      <w:r w:rsidRPr="005E4956">
        <w:rPr>
          <w:sz w:val="44"/>
          <w:szCs w:val="44"/>
        </w:rPr>
        <w:instrText xml:space="preserve"> TOC \o "1-3" \h \z \u </w:instrText>
      </w:r>
      <w:r w:rsidRPr="005E4956">
        <w:rPr>
          <w:sz w:val="44"/>
          <w:szCs w:val="44"/>
        </w:rPr>
        <w:fldChar w:fldCharType="separate"/>
      </w:r>
      <w:hyperlink w:anchor="_Toc42540800" w:history="1">
        <w:r w:rsidR="005E4956" w:rsidRPr="005E4956">
          <w:rPr>
            <w:rStyle w:val="Hyperlink"/>
            <w:color w:val="00B0F0"/>
          </w:rPr>
          <w:t>Introduktion:</w:t>
        </w:r>
        <w:r w:rsidR="005E4956" w:rsidRPr="005E4956">
          <w:rPr>
            <w:webHidden/>
          </w:rPr>
          <w:tab/>
        </w:r>
        <w:r w:rsidR="005E4956" w:rsidRPr="005E4956">
          <w:rPr>
            <w:webHidden/>
          </w:rPr>
          <w:fldChar w:fldCharType="begin"/>
        </w:r>
        <w:r w:rsidR="005E4956" w:rsidRPr="005E4956">
          <w:rPr>
            <w:webHidden/>
          </w:rPr>
          <w:instrText xml:space="preserve"> PAGEREF _Toc42540800 \h </w:instrText>
        </w:r>
        <w:r w:rsidR="005E4956" w:rsidRPr="005E4956">
          <w:rPr>
            <w:webHidden/>
          </w:rPr>
        </w:r>
        <w:r w:rsidR="005E4956" w:rsidRPr="005E4956">
          <w:rPr>
            <w:webHidden/>
          </w:rPr>
          <w:fldChar w:fldCharType="separate"/>
        </w:r>
        <w:r w:rsidR="005E4956" w:rsidRPr="005E4956">
          <w:rPr>
            <w:webHidden/>
          </w:rPr>
          <w:t>2</w:t>
        </w:r>
        <w:r w:rsidR="005E4956" w:rsidRPr="005E4956">
          <w:rPr>
            <w:webHidden/>
          </w:rPr>
          <w:fldChar w:fldCharType="end"/>
        </w:r>
      </w:hyperlink>
    </w:p>
    <w:p w14:paraId="43913782" w14:textId="38B0272F" w:rsidR="005E4956" w:rsidRPr="005E4956" w:rsidRDefault="005E4956">
      <w:pPr>
        <w:pStyle w:val="Indholdsfortegnelse1"/>
        <w:rPr>
          <w:rFonts w:eastAsiaTheme="minorEastAsia" w:cstheme="minorBidi"/>
          <w:b w:val="0"/>
          <w:bCs w:val="0"/>
          <w:i w:val="0"/>
          <w:iCs w:val="0"/>
          <w:sz w:val="22"/>
          <w:szCs w:val="22"/>
          <w:lang w:eastAsia="da-DK"/>
        </w:rPr>
      </w:pPr>
      <w:hyperlink w:anchor="_Toc42540801" w:history="1">
        <w:r w:rsidRPr="005E4956">
          <w:rPr>
            <w:rStyle w:val="Hyperlink"/>
            <w:color w:val="00B0F0"/>
          </w:rPr>
          <w:t>Opgavebeskrivelse:</w:t>
        </w:r>
        <w:r w:rsidRPr="005E4956">
          <w:rPr>
            <w:webHidden/>
          </w:rPr>
          <w:tab/>
        </w:r>
        <w:r w:rsidRPr="005E4956">
          <w:rPr>
            <w:webHidden/>
          </w:rPr>
          <w:fldChar w:fldCharType="begin"/>
        </w:r>
        <w:r w:rsidRPr="005E4956">
          <w:rPr>
            <w:webHidden/>
          </w:rPr>
          <w:instrText xml:space="preserve"> PAGEREF _Toc42540801 \h </w:instrText>
        </w:r>
        <w:r w:rsidRPr="005E4956">
          <w:rPr>
            <w:webHidden/>
          </w:rPr>
        </w:r>
        <w:r w:rsidRPr="005E4956">
          <w:rPr>
            <w:webHidden/>
          </w:rPr>
          <w:fldChar w:fldCharType="separate"/>
        </w:r>
        <w:r w:rsidRPr="005E4956">
          <w:rPr>
            <w:webHidden/>
          </w:rPr>
          <w:t>2</w:t>
        </w:r>
        <w:r w:rsidRPr="005E4956">
          <w:rPr>
            <w:webHidden/>
          </w:rPr>
          <w:fldChar w:fldCharType="end"/>
        </w:r>
      </w:hyperlink>
    </w:p>
    <w:p w14:paraId="350B419B" w14:textId="618DB3CB" w:rsidR="005E4956" w:rsidRPr="005E4956" w:rsidRDefault="005E4956">
      <w:pPr>
        <w:pStyle w:val="Indholdsfortegnelse1"/>
        <w:rPr>
          <w:rFonts w:eastAsiaTheme="minorEastAsia" w:cstheme="minorBidi"/>
          <w:b w:val="0"/>
          <w:bCs w:val="0"/>
          <w:i w:val="0"/>
          <w:iCs w:val="0"/>
          <w:sz w:val="22"/>
          <w:szCs w:val="22"/>
          <w:lang w:eastAsia="da-DK"/>
        </w:rPr>
      </w:pPr>
      <w:hyperlink w:anchor="_Toc42540802" w:history="1">
        <w:r w:rsidRPr="005E4956">
          <w:rPr>
            <w:rStyle w:val="Hyperlink"/>
            <w:color w:val="00B0F0"/>
          </w:rPr>
          <w:t>Spilkoncept:</w:t>
        </w:r>
        <w:r w:rsidRPr="005E4956">
          <w:rPr>
            <w:webHidden/>
          </w:rPr>
          <w:tab/>
        </w:r>
        <w:r w:rsidRPr="005E4956">
          <w:rPr>
            <w:webHidden/>
          </w:rPr>
          <w:fldChar w:fldCharType="begin"/>
        </w:r>
        <w:r w:rsidRPr="005E4956">
          <w:rPr>
            <w:webHidden/>
          </w:rPr>
          <w:instrText xml:space="preserve"> PAGEREF _Toc42540802 \h </w:instrText>
        </w:r>
        <w:r w:rsidRPr="005E4956">
          <w:rPr>
            <w:webHidden/>
          </w:rPr>
        </w:r>
        <w:r w:rsidRPr="005E4956">
          <w:rPr>
            <w:webHidden/>
          </w:rPr>
          <w:fldChar w:fldCharType="separate"/>
        </w:r>
        <w:r w:rsidRPr="005E4956">
          <w:rPr>
            <w:webHidden/>
          </w:rPr>
          <w:t>2</w:t>
        </w:r>
        <w:r w:rsidRPr="005E4956">
          <w:rPr>
            <w:webHidden/>
          </w:rPr>
          <w:fldChar w:fldCharType="end"/>
        </w:r>
      </w:hyperlink>
    </w:p>
    <w:p w14:paraId="0BE0A6D0" w14:textId="7E04D329"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3" w:history="1">
        <w:r w:rsidRPr="005E4956">
          <w:rPr>
            <w:rStyle w:val="Hyperlink"/>
            <w:b w:val="0"/>
            <w:bCs w:val="0"/>
            <w:noProof/>
            <w:color w:val="00B0F0"/>
          </w:rPr>
          <w:t>Spiltype</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_Toc42540803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2</w:t>
        </w:r>
        <w:r w:rsidRPr="005E4956">
          <w:rPr>
            <w:b w:val="0"/>
            <w:bCs w:val="0"/>
            <w:noProof/>
            <w:webHidden/>
            <w:color w:val="00B0F0"/>
          </w:rPr>
          <w:fldChar w:fldCharType="end"/>
        </w:r>
      </w:hyperlink>
    </w:p>
    <w:p w14:paraId="446C2253" w14:textId="66A683B8"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4" w:history="1">
        <w:r w:rsidRPr="005E4956">
          <w:rPr>
            <w:rStyle w:val="Hyperlink"/>
            <w:b w:val="0"/>
            <w:bCs w:val="0"/>
            <w:noProof/>
            <w:color w:val="00B0F0"/>
          </w:rPr>
          <w:t>Stilen - Hvordan spillet ser ud, og hvorfor</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_Toc42540804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2</w:t>
        </w:r>
        <w:r w:rsidRPr="005E4956">
          <w:rPr>
            <w:b w:val="0"/>
            <w:bCs w:val="0"/>
            <w:noProof/>
            <w:webHidden/>
            <w:color w:val="00B0F0"/>
          </w:rPr>
          <w:fldChar w:fldCharType="end"/>
        </w:r>
      </w:hyperlink>
    </w:p>
    <w:p w14:paraId="036D9CCD" w14:textId="11F99669"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5" w:history="1">
        <w:r w:rsidRPr="005E4956">
          <w:rPr>
            <w:rStyle w:val="Hyperlink"/>
            <w:b w:val="0"/>
            <w:bCs w:val="0"/>
            <w:noProof/>
            <w:color w:val="00B0F0"/>
          </w:rPr>
          <w:t>Styring - hvordan man spiller spillet</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_Toc42540805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3</w:t>
        </w:r>
        <w:r w:rsidRPr="005E4956">
          <w:rPr>
            <w:b w:val="0"/>
            <w:bCs w:val="0"/>
            <w:noProof/>
            <w:webHidden/>
            <w:color w:val="00B0F0"/>
          </w:rPr>
          <w:fldChar w:fldCharType="end"/>
        </w:r>
      </w:hyperlink>
    </w:p>
    <w:p w14:paraId="1F25255D" w14:textId="74E49445"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6" w:history="1">
        <w:r w:rsidRPr="005E4956">
          <w:rPr>
            <w:rStyle w:val="Hyperlink"/>
            <w:b w:val="0"/>
            <w:bCs w:val="0"/>
            <w:noProof/>
            <w:color w:val="00B0F0"/>
          </w:rPr>
          <w:t>Spillets bestanddele</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_Toc42540806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4</w:t>
        </w:r>
        <w:r w:rsidRPr="005E4956">
          <w:rPr>
            <w:b w:val="0"/>
            <w:bCs w:val="0"/>
            <w:noProof/>
            <w:webHidden/>
            <w:color w:val="00B0F0"/>
          </w:rPr>
          <w:fldChar w:fldCharType="end"/>
        </w:r>
      </w:hyperlink>
    </w:p>
    <w:p w14:paraId="6F171FCC" w14:textId="1D3B73F7"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7" w:history="1">
        <w:r w:rsidRPr="005E4956">
          <w:rPr>
            <w:rStyle w:val="Hyperlink"/>
            <w:b w:val="0"/>
            <w:bCs w:val="0"/>
            <w:noProof/>
            <w:color w:val="00B0F0"/>
          </w:rPr>
          <w:t>Målet med spillet - historien</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_Toc42540807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5</w:t>
        </w:r>
        <w:r w:rsidRPr="005E4956">
          <w:rPr>
            <w:b w:val="0"/>
            <w:bCs w:val="0"/>
            <w:noProof/>
            <w:webHidden/>
            <w:color w:val="00B0F0"/>
          </w:rPr>
          <w:fldChar w:fldCharType="end"/>
        </w:r>
      </w:hyperlink>
    </w:p>
    <w:p w14:paraId="652BCC18" w14:textId="2C8F8565" w:rsidR="005E4956" w:rsidRPr="005E4956" w:rsidRDefault="005E4956">
      <w:pPr>
        <w:pStyle w:val="Indholdsfortegnelse1"/>
        <w:rPr>
          <w:rFonts w:eastAsiaTheme="minorEastAsia" w:cstheme="minorBidi"/>
          <w:b w:val="0"/>
          <w:bCs w:val="0"/>
          <w:i w:val="0"/>
          <w:iCs w:val="0"/>
          <w:sz w:val="22"/>
          <w:szCs w:val="22"/>
          <w:lang w:eastAsia="da-DK"/>
        </w:rPr>
      </w:pPr>
      <w:hyperlink w:anchor="_Toc42540808" w:history="1">
        <w:r w:rsidRPr="005E4956">
          <w:rPr>
            <w:rStyle w:val="Hyperlink"/>
            <w:color w:val="00B0F0"/>
          </w:rPr>
          <w:t>Kode:</w:t>
        </w:r>
        <w:r w:rsidRPr="005E4956">
          <w:rPr>
            <w:webHidden/>
          </w:rPr>
          <w:tab/>
        </w:r>
        <w:r w:rsidRPr="005E4956">
          <w:rPr>
            <w:webHidden/>
          </w:rPr>
          <w:fldChar w:fldCharType="begin"/>
        </w:r>
        <w:r w:rsidRPr="005E4956">
          <w:rPr>
            <w:webHidden/>
          </w:rPr>
          <w:instrText xml:space="preserve"> PAGEREF _Toc42540808 \h </w:instrText>
        </w:r>
        <w:r w:rsidRPr="005E4956">
          <w:rPr>
            <w:webHidden/>
          </w:rPr>
        </w:r>
        <w:r w:rsidRPr="005E4956">
          <w:rPr>
            <w:webHidden/>
          </w:rPr>
          <w:fldChar w:fldCharType="separate"/>
        </w:r>
        <w:r w:rsidRPr="005E4956">
          <w:rPr>
            <w:webHidden/>
          </w:rPr>
          <w:t>6</w:t>
        </w:r>
        <w:r w:rsidRPr="005E4956">
          <w:rPr>
            <w:webHidden/>
          </w:rPr>
          <w:fldChar w:fldCharType="end"/>
        </w:r>
      </w:hyperlink>
    </w:p>
    <w:p w14:paraId="5C419FA4" w14:textId="06CD567A"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09" w:history="1">
        <w:r w:rsidRPr="005E4956">
          <w:rPr>
            <w:rStyle w:val="Hyperlink"/>
            <w:b w:val="0"/>
            <w:bCs w:val="0"/>
            <w:noProof/>
            <w:color w:val="00B0F0"/>
          </w:rPr>
          <w:t>Hvordan er koden opbygget?</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_Toc42540809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6</w:t>
        </w:r>
        <w:r w:rsidRPr="005E4956">
          <w:rPr>
            <w:b w:val="0"/>
            <w:bCs w:val="0"/>
            <w:noProof/>
            <w:webHidden/>
            <w:color w:val="00B0F0"/>
          </w:rPr>
          <w:fldChar w:fldCharType="end"/>
        </w:r>
      </w:hyperlink>
    </w:p>
    <w:p w14:paraId="5C963822" w14:textId="14E74879"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10" w:history="1">
        <w:r w:rsidRPr="005E4956">
          <w:rPr>
            <w:rStyle w:val="Hyperlink"/>
            <w:b w:val="0"/>
            <w:bCs w:val="0"/>
            <w:noProof/>
            <w:color w:val="00B0F0"/>
          </w:rPr>
          <w:t>Flowcharts</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_Toc42540810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6</w:t>
        </w:r>
        <w:r w:rsidRPr="005E4956">
          <w:rPr>
            <w:b w:val="0"/>
            <w:bCs w:val="0"/>
            <w:noProof/>
            <w:webHidden/>
            <w:color w:val="00B0F0"/>
          </w:rPr>
          <w:fldChar w:fldCharType="end"/>
        </w:r>
      </w:hyperlink>
    </w:p>
    <w:p w14:paraId="09F45D3A" w14:textId="7F35AD18"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11" w:history="1">
        <w:r w:rsidRPr="005E4956">
          <w:rPr>
            <w:rStyle w:val="Hyperlink"/>
            <w:b w:val="0"/>
            <w:bCs w:val="0"/>
            <w:noProof/>
            <w:color w:val="00B0F0"/>
          </w:rPr>
          <w:t>Eksempler på datatyper og lignende (f.eks. typekonvertering, funktioner, objekter og classes)</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_Toc42540811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10</w:t>
        </w:r>
        <w:r w:rsidRPr="005E4956">
          <w:rPr>
            <w:b w:val="0"/>
            <w:bCs w:val="0"/>
            <w:noProof/>
            <w:webHidden/>
            <w:color w:val="00B0F0"/>
          </w:rPr>
          <w:fldChar w:fldCharType="end"/>
        </w:r>
      </w:hyperlink>
    </w:p>
    <w:p w14:paraId="7EA92A9F" w14:textId="40E3A9A3" w:rsidR="005E4956" w:rsidRPr="005E4956" w:rsidRDefault="005E4956">
      <w:pPr>
        <w:pStyle w:val="Indholdsfortegnelse2"/>
        <w:tabs>
          <w:tab w:val="right" w:leader="underscore" w:pos="9628"/>
        </w:tabs>
        <w:rPr>
          <w:rFonts w:eastAsiaTheme="minorEastAsia" w:cstheme="minorBidi"/>
          <w:b w:val="0"/>
          <w:bCs w:val="0"/>
          <w:noProof/>
          <w:color w:val="00B0F0"/>
          <w:lang w:eastAsia="da-DK"/>
        </w:rPr>
      </w:pPr>
      <w:hyperlink w:anchor="_Toc42540812" w:history="1">
        <w:r w:rsidRPr="005E4956">
          <w:rPr>
            <w:rStyle w:val="Hyperlink"/>
            <w:b w:val="0"/>
            <w:bCs w:val="0"/>
            <w:noProof/>
            <w:color w:val="00B0F0"/>
          </w:rPr>
          <w:t>Eksempler på specifikke funktioner og classes i koden, og hvad de gør</w:t>
        </w:r>
        <w:r w:rsidRPr="005E4956">
          <w:rPr>
            <w:b w:val="0"/>
            <w:bCs w:val="0"/>
            <w:noProof/>
            <w:webHidden/>
            <w:color w:val="00B0F0"/>
          </w:rPr>
          <w:tab/>
        </w:r>
        <w:r w:rsidRPr="005E4956">
          <w:rPr>
            <w:b w:val="0"/>
            <w:bCs w:val="0"/>
            <w:noProof/>
            <w:webHidden/>
            <w:color w:val="00B0F0"/>
          </w:rPr>
          <w:fldChar w:fldCharType="begin"/>
        </w:r>
        <w:r w:rsidRPr="005E4956">
          <w:rPr>
            <w:b w:val="0"/>
            <w:bCs w:val="0"/>
            <w:noProof/>
            <w:webHidden/>
            <w:color w:val="00B0F0"/>
          </w:rPr>
          <w:instrText xml:space="preserve"> PAGEREF _Toc42540812 \h </w:instrText>
        </w:r>
        <w:r w:rsidRPr="005E4956">
          <w:rPr>
            <w:b w:val="0"/>
            <w:bCs w:val="0"/>
            <w:noProof/>
            <w:webHidden/>
            <w:color w:val="00B0F0"/>
          </w:rPr>
        </w:r>
        <w:r w:rsidRPr="005E4956">
          <w:rPr>
            <w:b w:val="0"/>
            <w:bCs w:val="0"/>
            <w:noProof/>
            <w:webHidden/>
            <w:color w:val="00B0F0"/>
          </w:rPr>
          <w:fldChar w:fldCharType="separate"/>
        </w:r>
        <w:r w:rsidRPr="005E4956">
          <w:rPr>
            <w:b w:val="0"/>
            <w:bCs w:val="0"/>
            <w:noProof/>
            <w:webHidden/>
            <w:color w:val="00B0F0"/>
          </w:rPr>
          <w:t>11</w:t>
        </w:r>
        <w:r w:rsidRPr="005E4956">
          <w:rPr>
            <w:b w:val="0"/>
            <w:bCs w:val="0"/>
            <w:noProof/>
            <w:webHidden/>
            <w:color w:val="00B0F0"/>
          </w:rPr>
          <w:fldChar w:fldCharType="end"/>
        </w:r>
      </w:hyperlink>
    </w:p>
    <w:p w14:paraId="3AD50A93" w14:textId="423F7100" w:rsidR="005E4956" w:rsidRPr="005E4956" w:rsidRDefault="005E4956">
      <w:pPr>
        <w:pStyle w:val="Indholdsfortegnelse1"/>
        <w:rPr>
          <w:rFonts w:eastAsiaTheme="minorEastAsia" w:cstheme="minorBidi"/>
          <w:b w:val="0"/>
          <w:bCs w:val="0"/>
          <w:i w:val="0"/>
          <w:iCs w:val="0"/>
          <w:sz w:val="22"/>
          <w:szCs w:val="22"/>
          <w:lang w:eastAsia="da-DK"/>
        </w:rPr>
      </w:pPr>
      <w:hyperlink w:anchor="_Toc42540813" w:history="1">
        <w:r w:rsidRPr="005E4956">
          <w:rPr>
            <w:rStyle w:val="Hyperlink"/>
            <w:color w:val="00B0F0"/>
          </w:rPr>
          <w:t>Kilder:</w:t>
        </w:r>
        <w:r w:rsidRPr="005E4956">
          <w:rPr>
            <w:webHidden/>
          </w:rPr>
          <w:tab/>
        </w:r>
        <w:r w:rsidRPr="005E4956">
          <w:rPr>
            <w:webHidden/>
          </w:rPr>
          <w:fldChar w:fldCharType="begin"/>
        </w:r>
        <w:r w:rsidRPr="005E4956">
          <w:rPr>
            <w:webHidden/>
          </w:rPr>
          <w:instrText xml:space="preserve"> PAGEREF _Toc42540813 \h </w:instrText>
        </w:r>
        <w:r w:rsidRPr="005E4956">
          <w:rPr>
            <w:webHidden/>
          </w:rPr>
        </w:r>
        <w:r w:rsidRPr="005E4956">
          <w:rPr>
            <w:webHidden/>
          </w:rPr>
          <w:fldChar w:fldCharType="separate"/>
        </w:r>
        <w:r w:rsidRPr="005E4956">
          <w:rPr>
            <w:webHidden/>
          </w:rPr>
          <w:t>16</w:t>
        </w:r>
        <w:r w:rsidRPr="005E4956">
          <w:rPr>
            <w:webHidden/>
          </w:rPr>
          <w:fldChar w:fldCharType="end"/>
        </w:r>
      </w:hyperlink>
    </w:p>
    <w:p w14:paraId="1A038A23" w14:textId="32E95D30" w:rsidR="005E4956" w:rsidRPr="005E4956" w:rsidRDefault="005E4956">
      <w:pPr>
        <w:pStyle w:val="Indholdsfortegnelse1"/>
        <w:rPr>
          <w:rFonts w:eastAsiaTheme="minorEastAsia" w:cstheme="minorBidi"/>
          <w:b w:val="0"/>
          <w:bCs w:val="0"/>
          <w:i w:val="0"/>
          <w:iCs w:val="0"/>
          <w:sz w:val="22"/>
          <w:szCs w:val="22"/>
          <w:lang w:eastAsia="da-DK"/>
        </w:rPr>
      </w:pPr>
      <w:hyperlink w:anchor="_Toc42540814" w:history="1">
        <w:r w:rsidRPr="005E4956">
          <w:rPr>
            <w:rStyle w:val="Hyperlink"/>
            <w:color w:val="00B0F0"/>
          </w:rPr>
          <w:t>Bilag - Hele vores kode:</w:t>
        </w:r>
        <w:r w:rsidRPr="005E4956">
          <w:rPr>
            <w:webHidden/>
          </w:rPr>
          <w:tab/>
        </w:r>
        <w:r w:rsidRPr="005E4956">
          <w:rPr>
            <w:webHidden/>
          </w:rPr>
          <w:fldChar w:fldCharType="begin"/>
        </w:r>
        <w:r w:rsidRPr="005E4956">
          <w:rPr>
            <w:webHidden/>
          </w:rPr>
          <w:instrText xml:space="preserve"> PAGEREF _Toc42540814 \h </w:instrText>
        </w:r>
        <w:r w:rsidRPr="005E4956">
          <w:rPr>
            <w:webHidden/>
          </w:rPr>
        </w:r>
        <w:r w:rsidRPr="005E4956">
          <w:rPr>
            <w:webHidden/>
          </w:rPr>
          <w:fldChar w:fldCharType="separate"/>
        </w:r>
        <w:r w:rsidRPr="005E4956">
          <w:rPr>
            <w:webHidden/>
          </w:rPr>
          <w:t>16</w:t>
        </w:r>
        <w:r w:rsidRPr="005E4956">
          <w:rPr>
            <w:webHidden/>
          </w:rPr>
          <w:fldChar w:fldCharType="end"/>
        </w:r>
      </w:hyperlink>
    </w:p>
    <w:p w14:paraId="04741F1C" w14:textId="14D7274D" w:rsidR="00712879" w:rsidRPr="00712879" w:rsidRDefault="00712879" w:rsidP="007E6BD3">
      <w:pPr>
        <w:shd w:val="clear" w:color="auto" w:fill="FFFFFF" w:themeFill="background1"/>
      </w:pPr>
      <w:r w:rsidRPr="005E4956">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540800"/>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540801"/>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540802"/>
      <w:r>
        <w:t>Spilkoncept:</w:t>
      </w:r>
      <w:bookmarkEnd w:id="2"/>
    </w:p>
    <w:p w14:paraId="2545911C" w14:textId="307B29C5" w:rsidR="00BD0F61" w:rsidRDefault="00BD0F61" w:rsidP="00EC2D65">
      <w:pPr>
        <w:pStyle w:val="Overskrift2"/>
      </w:pPr>
      <w:bookmarkStart w:id="3" w:name="_Toc42540803"/>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540804"/>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r>
        <w:br w:type="page"/>
      </w:r>
    </w:p>
    <w:p w14:paraId="6002FF3A" w14:textId="4FE770D5" w:rsidR="003175A7" w:rsidRPr="003175A7" w:rsidRDefault="00E4757E" w:rsidP="003175A7">
      <w:pPr>
        <w:pStyle w:val="Overskrift2"/>
      </w:pPr>
      <w:bookmarkStart w:id="5" w:name="_Toc42540805"/>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r w:rsidR="002C04E1">
        <w:t xml:space="preserve"> - hvordan man spiller spillet</w:t>
      </w:r>
      <w:bookmarkEnd w:id="5"/>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3F207D">
      <w:pPr>
        <w:pStyle w:val="Listeafsnit"/>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294AB4D7" w:rsidR="00C027BE" w:rsidRPr="00BF33F6" w:rsidRDefault="00726F31" w:rsidP="00775AC3">
      <w:pPr>
        <w:pStyle w:val="Listeafsnit"/>
        <w:numPr>
          <w:ilvl w:val="0"/>
          <w:numId w:val="3"/>
        </w:numPr>
        <w:rPr>
          <w:b/>
          <w:bCs/>
        </w:rPr>
      </w:pPr>
      <w:r>
        <w:rPr>
          <w:b/>
          <w:bCs/>
        </w:rPr>
        <w:t>4</w:t>
      </w:r>
      <w:r>
        <w:t xml:space="preserve"> - Drik energidrik</w:t>
      </w:r>
    </w:p>
    <w:p w14:paraId="32085EB8" w14:textId="77777777" w:rsidR="00BF33F6" w:rsidRDefault="00BF33F6" w:rsidP="00BF33F6">
      <w:pPr>
        <w:pStyle w:val="Listeafsnit"/>
        <w:rPr>
          <w:b/>
          <w:bCs/>
        </w:rPr>
      </w:pPr>
    </w:p>
    <w:p w14:paraId="505E3C2C" w14:textId="06267EAE" w:rsidR="00C027BE" w:rsidRDefault="00BF33F6" w:rsidP="00BF33F6">
      <w:pPr>
        <w:pStyle w:val="Listeafsnit"/>
        <w:numPr>
          <w:ilvl w:val="0"/>
          <w:numId w:val="3"/>
        </w:numPr>
      </w:pPr>
      <w:r w:rsidRPr="00BF33F6">
        <w:rPr>
          <w:b/>
          <w:bCs/>
        </w:rPr>
        <w:t>L</w:t>
      </w:r>
      <w:r w:rsidRPr="00BF33F6">
        <w:t xml:space="preserve"> - gem spillet</w:t>
      </w:r>
    </w:p>
    <w:p w14:paraId="0DD697C8" w14:textId="77777777" w:rsidR="00BF33F6" w:rsidRPr="00BF33F6" w:rsidRDefault="00BF33F6" w:rsidP="00BF33F6">
      <w:pPr>
        <w:pStyle w:val="Listeafsnit"/>
      </w:pPr>
    </w:p>
    <w:p w14:paraId="698E803B" w14:textId="374267AC" w:rsidR="00726F31" w:rsidRPr="00726F31" w:rsidRDefault="00726F31" w:rsidP="00726F31">
      <w:pPr>
        <w:pStyle w:val="Listeafsnit"/>
        <w:numPr>
          <w:ilvl w:val="0"/>
          <w:numId w:val="3"/>
        </w:numPr>
        <w:rPr>
          <w:b/>
          <w:bCs/>
        </w:rPr>
      </w:pPr>
      <w:proofErr w:type="spellStart"/>
      <w:r>
        <w:rPr>
          <w:b/>
          <w:bCs/>
        </w:rPr>
        <w:t>Esc</w:t>
      </w:r>
      <w:proofErr w:type="spellEnd"/>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bookmarkStart w:id="6" w:name="_Toc42540806"/>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30AA5984" w:rsidR="00F07FF6" w:rsidRDefault="00BF33F6" w:rsidP="00F07FF6">
      <w:pPr>
        <w:rPr>
          <w:b/>
          <w:bCs/>
        </w:rPr>
      </w:pPr>
      <w:r>
        <w:rPr>
          <w:b/>
          <w:bCs/>
          <w:noProof/>
        </w:rPr>
        <w:drawing>
          <wp:anchor distT="0" distB="0" distL="114300" distR="114300" simplePos="0" relativeHeight="251797504" behindDoc="0" locked="0" layoutInCell="1" allowOverlap="1" wp14:anchorId="02175CDF" wp14:editId="27C574A8">
            <wp:simplePos x="0" y="0"/>
            <wp:positionH relativeFrom="column">
              <wp:posOffset>134439</wp:posOffset>
            </wp:positionH>
            <wp:positionV relativeFrom="paragraph">
              <wp:posOffset>214819</wp:posOffset>
            </wp:positionV>
            <wp:extent cx="1520190" cy="1520190"/>
            <wp:effectExtent l="0" t="0" r="0" b="0"/>
            <wp:wrapNone/>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0190"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61A">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B8361A">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47DA263" w:rsidR="00C65C4E" w:rsidRDefault="00C65C4E" w:rsidP="00A03A20">
      <w:pPr>
        <w:rPr>
          <w:b/>
          <w:bCs/>
        </w:rPr>
      </w:pPr>
    </w:p>
    <w:p w14:paraId="08BFDBFE" w14:textId="3FFD0FB3" w:rsidR="00C65C4E" w:rsidRDefault="00C65C4E" w:rsidP="00A03A20">
      <w:pPr>
        <w:rPr>
          <w:b/>
          <w:bCs/>
        </w:rPr>
      </w:pPr>
    </w:p>
    <w:p w14:paraId="5874409B" w14:textId="493FD3BA"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i demoen er lavet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o:ole="">
            <v:imagedata r:id="rId40" o:title=""/>
          </v:shape>
          <o:OLEObject Type="Embed" ProgID="Package" ShapeID="_x0000_i1025" DrawAspect="Icon" ObjectID="_1653154130" r:id="rId41"/>
        </w:object>
      </w:r>
      <w:r w:rsidR="003B0B42">
        <w:object w:dxaOrig="1541" w:dyaOrig="996" w14:anchorId="023B9B17">
          <v:shape id="_x0000_i1026" type="#_x0000_t75" style="width:77.6pt;height:49.55pt" o:ole="">
            <v:imagedata r:id="rId42" o:title=""/>
          </v:shape>
          <o:OLEObject Type="Embed" ProgID="Package" ShapeID="_x0000_i1026" DrawAspect="Icon" ObjectID="_1653154131" r:id="rId43"/>
        </w:object>
      </w:r>
      <w:r w:rsidR="003B0B42">
        <w:object w:dxaOrig="1541" w:dyaOrig="996" w14:anchorId="708B01A3">
          <v:shape id="_x0000_i1027" type="#_x0000_t75" style="width:77.6pt;height:49.55pt" o:ole="">
            <v:imagedata r:id="rId44" o:title=""/>
          </v:shape>
          <o:OLEObject Type="Embed" ProgID="Package" ShapeID="_x0000_i1027" DrawAspect="Icon" ObjectID="_1653154132" r:id="rId45"/>
        </w:object>
      </w:r>
      <w:r w:rsidR="005C2018">
        <w:object w:dxaOrig="1541" w:dyaOrig="996" w14:anchorId="52F07025">
          <v:shape id="_x0000_i1028" type="#_x0000_t75" style="width:77.6pt;height:49.55pt" o:ole="">
            <v:imagedata r:id="rId46" o:title=""/>
          </v:shape>
          <o:OLEObject Type="Embed" ProgID="Package" ShapeID="_x0000_i1028" DrawAspect="Icon" ObjectID="_1653154133" r:id="rId47"/>
        </w:object>
      </w:r>
      <w:r w:rsidR="00162632">
        <w:object w:dxaOrig="1541" w:dyaOrig="996" w14:anchorId="3AABE0A2">
          <v:shape id="_x0000_i1029" type="#_x0000_t75" style="width:77.6pt;height:49.55pt" o:ole="">
            <v:imagedata r:id="rId48" o:title=""/>
          </v:shape>
          <o:OLEObject Type="Embed" ProgID="Package" ShapeID="_x0000_i1029" DrawAspect="Icon" ObjectID="_1653154134" r:id="rId49"/>
        </w:object>
      </w:r>
      <w:r w:rsidR="00203DE9">
        <w:object w:dxaOrig="1541" w:dyaOrig="996" w14:anchorId="27E95A04">
          <v:shape id="_x0000_i1030" type="#_x0000_t75" style="width:77.6pt;height:49.55pt" o:ole="">
            <v:imagedata r:id="rId50" o:title=""/>
          </v:shape>
          <o:OLEObject Type="Embed" ProgID="Package" ShapeID="_x0000_i1030" DrawAspect="Icon" ObjectID="_1653154135" r:id="rId51"/>
        </w:object>
      </w:r>
      <w:r w:rsidR="00203DE9">
        <w:object w:dxaOrig="1541" w:dyaOrig="996" w14:anchorId="1B998FA6">
          <v:shape id="_x0000_i1031" type="#_x0000_t75" style="width:77.6pt;height:49.55pt" o:ole="">
            <v:imagedata r:id="rId52" o:title=""/>
          </v:shape>
          <o:OLEObject Type="Embed" ProgID="Package" ShapeID="_x0000_i1031" DrawAspect="Icon" ObjectID="_1653154136" r:id="rId53"/>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32" type="#_x0000_t75" style="width:77.6pt;height:49.55pt" o:ole="">
            <v:imagedata r:id="rId54" o:title=""/>
          </v:shape>
          <o:OLEObject Type="Embed" ProgID="Package" ShapeID="_x0000_i1032" DrawAspect="Icon" ObjectID="_1653154137" r:id="rId55"/>
        </w:object>
      </w:r>
      <w:r w:rsidR="00034FE9">
        <w:object w:dxaOrig="1541" w:dyaOrig="996" w14:anchorId="62BEEB08">
          <v:shape id="_x0000_i1033" type="#_x0000_t75" style="width:77.6pt;height:49.55pt" o:ole="">
            <v:imagedata r:id="rId56" o:title=""/>
          </v:shape>
          <o:OLEObject Type="Embed" ProgID="Package" ShapeID="_x0000_i1033" DrawAspect="Icon" ObjectID="_1653154138" r:id="rId57"/>
        </w:object>
      </w:r>
      <w:r w:rsidR="009E311B">
        <w:object w:dxaOrig="1541" w:dyaOrig="996" w14:anchorId="500506AB">
          <v:shape id="_x0000_i1034" type="#_x0000_t75" style="width:77.6pt;height:49.55pt" o:ole="">
            <v:imagedata r:id="rId58" o:title=""/>
          </v:shape>
          <o:OLEObject Type="Embed" ProgID="Package" ShapeID="_x0000_i1034" DrawAspect="Icon" ObjectID="_1653154139" r:id="rId59"/>
        </w:object>
      </w:r>
      <w:r w:rsidR="0096474F">
        <w:object w:dxaOrig="1541" w:dyaOrig="996" w14:anchorId="7764A858">
          <v:shape id="_x0000_i1035" type="#_x0000_t75" style="width:77.6pt;height:49.55pt" o:ole="">
            <v:imagedata r:id="rId60" o:title=""/>
          </v:shape>
          <o:OLEObject Type="Embed" ProgID="Package" ShapeID="_x0000_i1035" DrawAspect="Icon" ObjectID="_1653154140" r:id="rId61"/>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540807"/>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Så den måde man vinder spillet 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540808"/>
      <w:r>
        <w:lastRenderedPageBreak/>
        <w:t>Kode:</w:t>
      </w:r>
      <w:bookmarkEnd w:id="8"/>
    </w:p>
    <w:p w14:paraId="7381190C" w14:textId="1B340BFD" w:rsidR="00AF6F62" w:rsidRDefault="00AF6F62" w:rsidP="00EC2D65">
      <w:pPr>
        <w:pStyle w:val="Overskrift2"/>
      </w:pPr>
      <w:bookmarkStart w:id="9" w:name="_Toc42540809"/>
      <w:r>
        <w:t>Hvordan er koden opbygget?</w:t>
      </w:r>
      <w:bookmarkEnd w:id="9"/>
    </w:p>
    <w:p w14:paraId="636D00A5" w14:textId="037E3ADE"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r w:rsidR="00CC3521">
        <w:t xml:space="preserve">som datasæt og instruktioner. På vores </w:t>
      </w:r>
      <w:proofErr w:type="spellStart"/>
      <w:r w:rsidR="00CC3521">
        <w:t>flowcharts</w:t>
      </w:r>
      <w:proofErr w:type="spellEnd"/>
      <w:r w:rsidR="00CC3521">
        <w:t xml:space="preserve"> som er indsat herunder, ses det hvordan de forskellige scripts hænger sammen, og derefter dykker vi dybere ned i nogle af dem. </w:t>
      </w:r>
    </w:p>
    <w:p w14:paraId="0E83E8F7" w14:textId="2494AACD" w:rsidR="003F207D" w:rsidRDefault="00C81CD0" w:rsidP="003964E4">
      <w:pPr>
        <w:pStyle w:val="Overskrift2"/>
      </w:pPr>
      <w:bookmarkStart w:id="10" w:name="_Toc42540810"/>
      <w:proofErr w:type="spellStart"/>
      <w:r>
        <w:t>Flowcharts</w:t>
      </w:r>
      <w:bookmarkEnd w:id="10"/>
      <w:proofErr w:type="spellEnd"/>
    </w:p>
    <w:p w14:paraId="2B910242" w14:textId="77777777" w:rsidR="003F207D" w:rsidRPr="00CC3521" w:rsidRDefault="003F207D">
      <w:pPr>
        <w:rPr>
          <w:b/>
          <w:bCs/>
        </w:rPr>
      </w:pPr>
      <w:r w:rsidRPr="00CC3521">
        <w:rPr>
          <w:b/>
          <w:bCs/>
        </w:rPr>
        <w:t>Struktur over hele programmet:</w:t>
      </w:r>
    </w:p>
    <w:p w14:paraId="0314D8B5" w14:textId="77777777" w:rsidR="00CC3521" w:rsidRDefault="003F207D">
      <w:r>
        <w:rPr>
          <w:noProof/>
        </w:rPr>
        <w:drawing>
          <wp:inline distT="0" distB="0" distL="0" distR="0" wp14:anchorId="39C6945E" wp14:editId="24365E91">
            <wp:extent cx="6120130" cy="4945380"/>
            <wp:effectExtent l="0" t="0" r="0" b="762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4945380"/>
                    </a:xfrm>
                    <a:prstGeom prst="rect">
                      <a:avLst/>
                    </a:prstGeom>
                    <a:noFill/>
                    <a:ln>
                      <a:noFill/>
                    </a:ln>
                  </pic:spPr>
                </pic:pic>
              </a:graphicData>
            </a:graphic>
          </wp:inline>
        </w:drawing>
      </w:r>
    </w:p>
    <w:p w14:paraId="110DFCB2" w14:textId="77777777" w:rsidR="00CC3521" w:rsidRDefault="00CC3521">
      <w:pPr>
        <w:rPr>
          <w:b/>
          <w:bCs/>
        </w:rPr>
      </w:pPr>
      <w:r>
        <w:rPr>
          <w:b/>
          <w:bCs/>
        </w:rPr>
        <w:br w:type="page"/>
      </w:r>
    </w:p>
    <w:p w14:paraId="68671326" w14:textId="77777777" w:rsidR="00CC3521" w:rsidRDefault="00CC3521">
      <w:pPr>
        <w:rPr>
          <w:b/>
          <w:bCs/>
        </w:rPr>
      </w:pPr>
      <w:r>
        <w:rPr>
          <w:b/>
          <w:bCs/>
        </w:rPr>
        <w:lastRenderedPageBreak/>
        <w:t>Menu:</w:t>
      </w:r>
    </w:p>
    <w:p w14:paraId="64E53085" w14:textId="15E40A2D" w:rsidR="00CC3521" w:rsidRDefault="00CC3521">
      <w:pPr>
        <w:rPr>
          <w:b/>
          <w:bCs/>
        </w:rPr>
      </w:pPr>
      <w:r w:rsidRPr="00CC3521">
        <w:rPr>
          <w:b/>
          <w:bCs/>
          <w:noProof/>
        </w:rPr>
        <w:t xml:space="preserve"> </w:t>
      </w:r>
      <w:r>
        <w:rPr>
          <w:b/>
          <w:bCs/>
          <w:noProof/>
        </w:rPr>
        <w:drawing>
          <wp:inline distT="0" distB="0" distL="0" distR="0" wp14:anchorId="4357164B" wp14:editId="3B4A547B">
            <wp:extent cx="4184966" cy="8124825"/>
            <wp:effectExtent l="0" t="0" r="635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5835" cy="8126512"/>
                    </a:xfrm>
                    <a:prstGeom prst="rect">
                      <a:avLst/>
                    </a:prstGeom>
                    <a:noFill/>
                    <a:ln>
                      <a:noFill/>
                    </a:ln>
                  </pic:spPr>
                </pic:pic>
              </a:graphicData>
            </a:graphic>
          </wp:inline>
        </w:drawing>
      </w:r>
    </w:p>
    <w:p w14:paraId="44867541" w14:textId="70A09AB9" w:rsidR="00CC3521" w:rsidRDefault="00CC3521">
      <w:pPr>
        <w:rPr>
          <w:b/>
          <w:bCs/>
        </w:rPr>
      </w:pPr>
      <w:r>
        <w:rPr>
          <w:b/>
          <w:bCs/>
        </w:rPr>
        <w:lastRenderedPageBreak/>
        <w:t>Forskellige scener:</w:t>
      </w:r>
    </w:p>
    <w:p w14:paraId="5C5C8C2A" w14:textId="4A445051" w:rsidR="00CC3521" w:rsidRPr="00CC3521" w:rsidRDefault="00CC3521" w:rsidP="00CC3521">
      <w:pPr>
        <w:pStyle w:val="Listeafsnit"/>
        <w:numPr>
          <w:ilvl w:val="0"/>
          <w:numId w:val="3"/>
        </w:numPr>
        <w:rPr>
          <w:b/>
          <w:bCs/>
        </w:rPr>
      </w:pPr>
      <w:r>
        <w:t>De forskellige scener er opbygget ud fra samme princip som ses herunder. Dog er der en del variation imellem de forskellige scener, afhængig af de forskellige ting som er i scenen (brobyggere, borde, kollision, osv.)</w:t>
      </w:r>
    </w:p>
    <w:p w14:paraId="152FB51D" w14:textId="77777777" w:rsidR="00CC3521" w:rsidRDefault="00CC3521">
      <w:r>
        <w:rPr>
          <w:b/>
          <w:bCs/>
          <w:noProof/>
        </w:rPr>
        <w:drawing>
          <wp:inline distT="0" distB="0" distL="0" distR="0" wp14:anchorId="7F30ADF0" wp14:editId="5F0C2F94">
            <wp:extent cx="6115050" cy="6657975"/>
            <wp:effectExtent l="0" t="0" r="0" b="952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14:paraId="60364593" w14:textId="77777777" w:rsidR="00CC3521" w:rsidRDefault="00CC3521"/>
    <w:p w14:paraId="3FE22A94" w14:textId="77777777" w:rsidR="00CC3521" w:rsidRDefault="00CC3521"/>
    <w:p w14:paraId="1E6BD44A" w14:textId="77777777" w:rsidR="00CC3521" w:rsidRDefault="00CC3521"/>
    <w:p w14:paraId="3D885024" w14:textId="22170986" w:rsidR="00CC3521" w:rsidRDefault="00001A70">
      <w:pPr>
        <w:rPr>
          <w:b/>
          <w:bCs/>
        </w:rPr>
      </w:pPr>
      <w:r>
        <w:rPr>
          <w:noProof/>
        </w:rPr>
        <w:lastRenderedPageBreak/>
        <w:drawing>
          <wp:anchor distT="0" distB="0" distL="114300" distR="114300" simplePos="0" relativeHeight="251796480" behindDoc="1" locked="0" layoutInCell="1" allowOverlap="1" wp14:anchorId="6AD19C83" wp14:editId="05FDA39C">
            <wp:simplePos x="0" y="0"/>
            <wp:positionH relativeFrom="column">
              <wp:posOffset>-647045</wp:posOffset>
            </wp:positionH>
            <wp:positionV relativeFrom="paragraph">
              <wp:posOffset>167639</wp:posOffset>
            </wp:positionV>
            <wp:extent cx="7410284" cy="3629025"/>
            <wp:effectExtent l="0" t="0" r="635" b="0"/>
            <wp:wrapNone/>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61285" cy="3654002"/>
                    </a:xfrm>
                    <a:prstGeom prst="rect">
                      <a:avLst/>
                    </a:prstGeom>
                    <a:noFill/>
                    <a:ln>
                      <a:noFill/>
                    </a:ln>
                  </pic:spPr>
                </pic:pic>
              </a:graphicData>
            </a:graphic>
            <wp14:sizeRelH relativeFrom="page">
              <wp14:pctWidth>0</wp14:pctWidth>
            </wp14:sizeRelH>
            <wp14:sizeRelV relativeFrom="page">
              <wp14:pctHeight>0</wp14:pctHeight>
            </wp14:sizeRelV>
          </wp:anchor>
        </w:drawing>
      </w:r>
      <w:r w:rsidR="00CC3521">
        <w:rPr>
          <w:b/>
          <w:bCs/>
        </w:rPr>
        <w:t xml:space="preserve">Classes - </w:t>
      </w:r>
      <w:proofErr w:type="spellStart"/>
      <w:r w:rsidR="00CC3521">
        <w:rPr>
          <w:b/>
          <w:bCs/>
        </w:rPr>
        <w:t>Flowchart</w:t>
      </w:r>
      <w:proofErr w:type="spellEnd"/>
      <w:r w:rsidR="00CC3521">
        <w:rPr>
          <w:b/>
          <w:bCs/>
        </w:rPr>
        <w:t xml:space="preserve"> 1:</w:t>
      </w:r>
    </w:p>
    <w:p w14:paraId="6C53C160" w14:textId="38226726" w:rsidR="00001A70" w:rsidRDefault="00001A70">
      <w:pPr>
        <w:rPr>
          <w:b/>
          <w:bCs/>
        </w:rPr>
      </w:pPr>
    </w:p>
    <w:p w14:paraId="640612D7" w14:textId="29530FD2" w:rsidR="00001A70" w:rsidRDefault="00001A70">
      <w:pPr>
        <w:rPr>
          <w:b/>
          <w:bCs/>
        </w:rPr>
      </w:pPr>
    </w:p>
    <w:p w14:paraId="1F606ADA" w14:textId="2824CFC6" w:rsidR="00001A70" w:rsidRDefault="00001A70">
      <w:pPr>
        <w:rPr>
          <w:b/>
          <w:bCs/>
        </w:rPr>
      </w:pPr>
    </w:p>
    <w:p w14:paraId="210EAFAE" w14:textId="103A4109" w:rsidR="00001A70" w:rsidRDefault="00001A70">
      <w:pPr>
        <w:rPr>
          <w:b/>
          <w:bCs/>
        </w:rPr>
      </w:pPr>
    </w:p>
    <w:p w14:paraId="18750E6E" w14:textId="77777777" w:rsidR="00001A70" w:rsidRDefault="00001A70">
      <w:pPr>
        <w:rPr>
          <w:b/>
          <w:bCs/>
        </w:rPr>
      </w:pPr>
    </w:p>
    <w:p w14:paraId="536AB384" w14:textId="03C7C682" w:rsidR="00CC3521" w:rsidRDefault="00CC3521"/>
    <w:p w14:paraId="520D1631" w14:textId="77777777" w:rsidR="00001A70" w:rsidRDefault="00001A70">
      <w:pPr>
        <w:rPr>
          <w:b/>
          <w:bCs/>
        </w:rPr>
      </w:pPr>
    </w:p>
    <w:p w14:paraId="7167CB2F" w14:textId="77777777" w:rsidR="00001A70" w:rsidRDefault="00001A70">
      <w:pPr>
        <w:rPr>
          <w:b/>
          <w:bCs/>
        </w:rPr>
      </w:pPr>
    </w:p>
    <w:p w14:paraId="0C2AEE70" w14:textId="77777777" w:rsidR="00001A70" w:rsidRDefault="00001A70">
      <w:pPr>
        <w:rPr>
          <w:b/>
          <w:bCs/>
        </w:rPr>
      </w:pPr>
    </w:p>
    <w:p w14:paraId="2506B92B" w14:textId="77777777" w:rsidR="00001A70" w:rsidRDefault="00001A70">
      <w:pPr>
        <w:rPr>
          <w:b/>
          <w:bCs/>
        </w:rPr>
      </w:pPr>
    </w:p>
    <w:p w14:paraId="592599D4" w14:textId="77777777" w:rsidR="00001A70" w:rsidRDefault="00001A70">
      <w:pPr>
        <w:rPr>
          <w:b/>
          <w:bCs/>
        </w:rPr>
      </w:pPr>
    </w:p>
    <w:p w14:paraId="04A12415" w14:textId="77777777" w:rsidR="00001A70" w:rsidRDefault="00001A70">
      <w:pPr>
        <w:rPr>
          <w:b/>
          <w:bCs/>
        </w:rPr>
      </w:pPr>
    </w:p>
    <w:p w14:paraId="61DEA24A" w14:textId="77777777" w:rsidR="00001A70" w:rsidRDefault="00001A70">
      <w:pPr>
        <w:rPr>
          <w:b/>
          <w:bCs/>
        </w:rPr>
      </w:pPr>
    </w:p>
    <w:p w14:paraId="16435177" w14:textId="77777777" w:rsidR="00001A70" w:rsidRDefault="00CC3521">
      <w:r w:rsidRPr="00CC3521">
        <w:rPr>
          <w:b/>
          <w:bCs/>
        </w:rPr>
        <w:t xml:space="preserve">Classes - </w:t>
      </w:r>
      <w:proofErr w:type="spellStart"/>
      <w:r w:rsidRPr="00CC3521">
        <w:rPr>
          <w:b/>
          <w:bCs/>
        </w:rPr>
        <w:t>Flowchart</w:t>
      </w:r>
      <w:proofErr w:type="spellEnd"/>
      <w:r w:rsidRPr="00CC3521">
        <w:rPr>
          <w:b/>
          <w:bCs/>
        </w:rPr>
        <w:t xml:space="preserve"> 2</w:t>
      </w:r>
      <w:r w:rsidRPr="00CC3521">
        <w:t xml:space="preserve"> (samme script, lavet I 2 forsk</w:t>
      </w:r>
      <w:r>
        <w:t xml:space="preserve">ellige </w:t>
      </w:r>
      <w:proofErr w:type="spellStart"/>
      <w:r>
        <w:t>flowcharts</w:t>
      </w:r>
      <w:proofErr w:type="spellEnd"/>
      <w:r>
        <w:t>, for at skabe mere plads til billederne):</w:t>
      </w:r>
    </w:p>
    <w:p w14:paraId="76694B18" w14:textId="32231FC0" w:rsidR="003F207D" w:rsidRPr="00CC3521" w:rsidRDefault="00001A70">
      <w:pPr>
        <w:rPr>
          <w:b/>
          <w:bCs/>
          <w:sz w:val="24"/>
          <w:szCs w:val="24"/>
        </w:rPr>
      </w:pPr>
      <w:r>
        <w:rPr>
          <w:noProof/>
        </w:rPr>
        <w:drawing>
          <wp:inline distT="0" distB="0" distL="0" distR="0" wp14:anchorId="2F18E671" wp14:editId="49AAA259">
            <wp:extent cx="6115050" cy="3886200"/>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3886200"/>
                    </a:xfrm>
                    <a:prstGeom prst="rect">
                      <a:avLst/>
                    </a:prstGeom>
                    <a:noFill/>
                    <a:ln>
                      <a:noFill/>
                    </a:ln>
                  </pic:spPr>
                </pic:pic>
              </a:graphicData>
            </a:graphic>
          </wp:inline>
        </w:drawing>
      </w:r>
      <w:r w:rsidR="003F207D" w:rsidRPr="00CC3521">
        <w:br w:type="page"/>
      </w:r>
    </w:p>
    <w:p w14:paraId="5C4A2C5C" w14:textId="77777777" w:rsidR="003964E4" w:rsidRPr="00CC3521" w:rsidRDefault="003964E4" w:rsidP="003964E4">
      <w:pPr>
        <w:pStyle w:val="Overskrift2"/>
      </w:pPr>
    </w:p>
    <w:p w14:paraId="2D91F868" w14:textId="7956FD0C" w:rsidR="003964E4" w:rsidRPr="003964E4" w:rsidRDefault="00394123" w:rsidP="003964E4">
      <w:pPr>
        <w:pStyle w:val="Overskrift2"/>
      </w:pPr>
      <w:bookmarkStart w:id="11" w:name="_Toc42540811"/>
      <w:r>
        <w:t xml:space="preserve">Eksempler på datatyper og lignende (f.eks. typekonvertering, funktioner, objekter og </w:t>
      </w:r>
      <w:proofErr w:type="spellStart"/>
      <w:r>
        <w:t>classes</w:t>
      </w:r>
      <w:proofErr w:type="spellEnd"/>
      <w:r>
        <w:t>)</w:t>
      </w:r>
      <w:bookmarkEnd w:id="11"/>
    </w:p>
    <w:p w14:paraId="5867057F" w14:textId="3A0879F6" w:rsidR="00CB12D5" w:rsidRPr="003F207D" w:rsidRDefault="00743215" w:rsidP="00843E92">
      <w:pPr>
        <w:rPr>
          <w:lang w:val="en-US"/>
        </w:rPr>
      </w:pPr>
      <w:proofErr w:type="spellStart"/>
      <w:r w:rsidRPr="003F207D">
        <w:rPr>
          <w:lang w:val="en-US"/>
        </w:rPr>
        <w:t>V</w:t>
      </w:r>
      <w:r w:rsidR="001A7BA6" w:rsidRPr="003F207D">
        <w:rPr>
          <w:lang w:val="en-US"/>
        </w:rPr>
        <w:t>ariabler</w:t>
      </w:r>
      <w:proofErr w:type="spellEnd"/>
      <w:r w:rsidR="00CB12D5" w:rsidRPr="003F207D">
        <w:rPr>
          <w:lang w:val="en-US"/>
        </w:rPr>
        <w:t>:</w:t>
      </w:r>
    </w:p>
    <w:p w14:paraId="17B7108E" w14:textId="5C389907" w:rsidR="00F64FB2" w:rsidRPr="003F207D" w:rsidRDefault="00F64FB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3F207D">
        <w:rPr>
          <w:rFonts w:ascii="Consolas" w:eastAsia="Times New Roman" w:hAnsi="Consolas" w:cs="Times New Roman"/>
          <w:color w:val="D4D4D4"/>
          <w:sz w:val="21"/>
          <w:szCs w:val="21"/>
          <w:lang w:val="en-US" w:eastAsia="da-DK"/>
        </w:rPr>
        <w:t>fps = </w:t>
      </w:r>
      <w:r w:rsidRPr="003F207D">
        <w:rPr>
          <w:rFonts w:ascii="Consolas" w:eastAsia="Times New Roman" w:hAnsi="Consolas" w:cs="Times New Roman"/>
          <w:color w:val="B5CEA8"/>
          <w:sz w:val="21"/>
          <w:szCs w:val="21"/>
          <w:lang w:val="en-US" w:eastAsia="da-DK"/>
        </w:rPr>
        <w:t>60</w:t>
      </w:r>
    </w:p>
    <w:p w14:paraId="6398F57D" w14:textId="77777777" w:rsidR="00843E92" w:rsidRPr="003F207D" w:rsidRDefault="00843E92" w:rsidP="00843E92">
      <w:pPr>
        <w:rPr>
          <w:lang w:val="en-US"/>
        </w:rPr>
      </w:pPr>
    </w:p>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w:t>
      </w:r>
      <w:proofErr w:type="spellStart"/>
      <w:r w:rsidRPr="00843E92">
        <w:rPr>
          <w:rFonts w:ascii="Consolas" w:eastAsia="Times New Roman" w:hAnsi="Consolas" w:cs="Times New Roman"/>
          <w:color w:val="D4D4D4"/>
          <w:sz w:val="21"/>
          <w:szCs w:val="21"/>
          <w:lang w:val="en-US" w:eastAsia="da-DK"/>
        </w:rPr>
        <w:t>pg.time.get_</w:t>
      </w:r>
      <w:proofErr w:type="gramStart"/>
      <w:r w:rsidRPr="00843E92">
        <w:rPr>
          <w:rFonts w:ascii="Consolas" w:eastAsia="Times New Roman" w:hAnsi="Consolas" w:cs="Times New Roman"/>
          <w:color w:val="D4D4D4"/>
          <w:sz w:val="21"/>
          <w:szCs w:val="21"/>
          <w:lang w:val="en-US" w:eastAsia="da-DK"/>
        </w:rPr>
        <w:t>ticks</w:t>
      </w:r>
      <w:proofErr w:type="spellEnd"/>
      <w:r w:rsidRPr="00843E92">
        <w:rPr>
          <w:rFonts w:ascii="Consolas" w:eastAsia="Times New Roman" w:hAnsi="Consolas" w:cs="Times New Roman"/>
          <w:color w:val="D4D4D4"/>
          <w:sz w:val="21"/>
          <w:szCs w:val="21"/>
          <w:lang w:val="en-US" w:eastAsia="da-DK"/>
        </w:rPr>
        <w:t>(</w:t>
      </w:r>
      <w:proofErr w:type="gramEnd"/>
      <w:r w:rsidRPr="00843E92">
        <w:rPr>
          <w:rFonts w:ascii="Consolas" w:eastAsia="Times New Roman" w:hAnsi="Consolas" w:cs="Times New Roman"/>
          <w:color w:val="D4D4D4"/>
          <w:sz w:val="21"/>
          <w:szCs w:val="21"/>
          <w:lang w:val="en-US" w:eastAsia="da-DK"/>
        </w:rPr>
        <w:t>)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001A70" w:rsidRDefault="006D7128" w:rsidP="006D7128">
      <w:pPr>
        <w:shd w:val="clear" w:color="auto" w:fill="1E1E1E"/>
        <w:spacing w:after="0" w:line="285" w:lineRule="atLeast"/>
        <w:rPr>
          <w:rFonts w:ascii="Consolas" w:eastAsia="Times New Roman" w:hAnsi="Consolas" w:cs="Times New Roman"/>
          <w:color w:val="D4D4D4"/>
          <w:sz w:val="21"/>
          <w:szCs w:val="21"/>
          <w:lang w:eastAsia="da-DK"/>
        </w:rPr>
      </w:pPr>
      <w:r w:rsidRPr="006D7128">
        <w:rPr>
          <w:rFonts w:ascii="Consolas" w:eastAsia="Times New Roman" w:hAnsi="Consolas" w:cs="Times New Roman"/>
          <w:color w:val="D4D4D4"/>
          <w:sz w:val="21"/>
          <w:szCs w:val="21"/>
          <w:lang w:val="en-US" w:eastAsia="da-DK"/>
        </w:rPr>
        <w:t>            </w:t>
      </w:r>
      <w:proofErr w:type="gramStart"/>
      <w:r w:rsidRPr="00001A70">
        <w:rPr>
          <w:rFonts w:ascii="Consolas" w:eastAsia="Times New Roman" w:hAnsi="Consolas" w:cs="Times New Roman"/>
          <w:color w:val="D4D4D4"/>
          <w:sz w:val="21"/>
          <w:szCs w:val="21"/>
          <w:lang w:eastAsia="da-DK"/>
        </w:rPr>
        <w:t>f.write</w:t>
      </w:r>
      <w:proofErr w:type="gramEnd"/>
      <w:r w:rsidRPr="00001A70">
        <w:rPr>
          <w:rFonts w:ascii="Consolas" w:eastAsia="Times New Roman" w:hAnsi="Consolas" w:cs="Times New Roman"/>
          <w:color w:val="D4D4D4"/>
          <w:sz w:val="21"/>
          <w:szCs w:val="21"/>
          <w:lang w:eastAsia="da-DK"/>
        </w:rPr>
        <w:t>(</w:t>
      </w:r>
      <w:r w:rsidRPr="00001A70">
        <w:rPr>
          <w:rFonts w:ascii="Consolas" w:eastAsia="Times New Roman" w:hAnsi="Consolas" w:cs="Times New Roman"/>
          <w:color w:val="CE9178"/>
          <w:sz w:val="21"/>
          <w:szCs w:val="21"/>
          <w:lang w:eastAsia="da-DK"/>
        </w:rPr>
        <w:t>"Variabler.energidrik = "</w:t>
      </w:r>
      <w:r w:rsidRPr="00001A70">
        <w:rPr>
          <w:rFonts w:ascii="Consolas" w:eastAsia="Times New Roman" w:hAnsi="Consolas" w:cs="Times New Roman"/>
          <w:color w:val="D4D4D4"/>
          <w:sz w:val="21"/>
          <w:szCs w:val="21"/>
          <w:lang w:eastAsia="da-DK"/>
        </w:rPr>
        <w:t> + </w:t>
      </w:r>
      <w:r w:rsidRPr="00001A70">
        <w:rPr>
          <w:rFonts w:ascii="Consolas" w:eastAsia="Times New Roman" w:hAnsi="Consolas" w:cs="Times New Roman"/>
          <w:color w:val="4EC9B0"/>
          <w:sz w:val="21"/>
          <w:szCs w:val="21"/>
          <w:lang w:eastAsia="da-DK"/>
        </w:rPr>
        <w:t>str</w:t>
      </w:r>
      <w:r w:rsidRPr="00001A70">
        <w:rPr>
          <w:rFonts w:ascii="Consolas" w:eastAsia="Times New Roman" w:hAnsi="Consolas" w:cs="Times New Roman"/>
          <w:color w:val="D4D4D4"/>
          <w:sz w:val="21"/>
          <w:szCs w:val="21"/>
          <w:lang w:eastAsia="da-DK"/>
        </w:rPr>
        <w:t>(Variabler.energidrik) + </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7BA7D"/>
          <w:sz w:val="21"/>
          <w:szCs w:val="21"/>
          <w:lang w:eastAsia="da-DK"/>
        </w:rPr>
        <w:t>\n</w:t>
      </w:r>
      <w:r w:rsidRPr="00001A70">
        <w:rPr>
          <w:rFonts w:ascii="Consolas" w:eastAsia="Times New Roman" w:hAnsi="Consolas" w:cs="Times New Roman"/>
          <w:color w:val="CE9178"/>
          <w:sz w:val="21"/>
          <w:szCs w:val="21"/>
          <w:lang w:eastAsia="da-DK"/>
        </w:rPr>
        <w:t>"</w:t>
      </w:r>
      <w:r w:rsidRPr="00001A70">
        <w:rPr>
          <w:rFonts w:ascii="Consolas" w:eastAsia="Times New Roman" w:hAnsi="Consolas" w:cs="Times New Roman"/>
          <w:color w:val="D4D4D4"/>
          <w:sz w:val="21"/>
          <w:szCs w:val="21"/>
          <w:lang w:eastAsia="da-DK"/>
        </w:rPr>
        <w:t>)</w:t>
      </w:r>
    </w:p>
    <w:p w14:paraId="146D6E94" w14:textId="77777777" w:rsidR="007A1C60" w:rsidRPr="00001A70" w:rsidRDefault="007A1C60" w:rsidP="007A1C60"/>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xml:space="preserve">, </w:t>
      </w:r>
      <w:proofErr w:type="spellStart"/>
      <w:r w:rsidRPr="00D737D3">
        <w:rPr>
          <w:lang w:val="en-US"/>
        </w:rPr>
        <w:t>e</w:t>
      </w:r>
      <w:r w:rsidR="00FA015B" w:rsidRPr="00D737D3">
        <w:rPr>
          <w:lang w:val="en-US"/>
        </w:rPr>
        <w:t>lif</w:t>
      </w:r>
      <w:proofErr w:type="spellEnd"/>
      <w:r w:rsidRPr="00D737D3">
        <w:rPr>
          <w:lang w:val="en-US"/>
        </w:rPr>
        <w:t xml:space="preserve"> </w:t>
      </w:r>
      <w:proofErr w:type="spellStart"/>
      <w:r w:rsidRPr="00D737D3">
        <w:rPr>
          <w:lang w:val="en-US"/>
        </w:rPr>
        <w:t>og</w:t>
      </w:r>
      <w:proofErr w:type="spellEnd"/>
      <w:r w:rsidRPr="00D737D3">
        <w:rPr>
          <w:lang w:val="en-US"/>
        </w:rPr>
        <w:t xml:space="preserve">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rsidRPr="003F207D">
        <w:rPr>
          <w:lang w:val="en-US"/>
        </w:rPr>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pg.event.get</w:t>
      </w:r>
      <w:proofErr w:type="spellEnd"/>
      <w:r w:rsidRPr="00566DF9">
        <w:rPr>
          <w:rFonts w:ascii="Consolas" w:eastAsia="Times New Roman" w:hAnsi="Consolas" w:cs="Times New Roman"/>
          <w:color w:val="D4D4D4"/>
          <w:sz w:val="21"/>
          <w:szCs w:val="21"/>
          <w:lang w:val="en-US" w:eastAsia="da-DK"/>
        </w:rPr>
        <w:t>(</w:t>
      </w:r>
      <w:proofErr w:type="gramEnd"/>
      <w:r w:rsidRPr="00566DF9">
        <w:rPr>
          <w:rFonts w:ascii="Consolas" w:eastAsia="Times New Roman" w:hAnsi="Consolas" w:cs="Times New Roman"/>
          <w:color w:val="D4D4D4"/>
          <w:sz w:val="21"/>
          <w:szCs w:val="21"/>
          <w:lang w:val="en-US" w:eastAsia="da-DK"/>
        </w:rPr>
        <w: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lastRenderedPageBreak/>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event.type</w:t>
      </w:r>
      <w:proofErr w:type="spellEnd"/>
      <w:proofErr w:type="gramEnd"/>
      <w:r w:rsidRPr="00566DF9">
        <w:rPr>
          <w:rFonts w:ascii="Consolas" w:eastAsia="Times New Roman" w:hAnsi="Consolas" w:cs="Times New Roman"/>
          <w:color w:val="D4D4D4"/>
          <w:sz w:val="21"/>
          <w:szCs w:val="21"/>
          <w:lang w:val="en-US" w:eastAsia="da-DK"/>
        </w:rPr>
        <w:t> == </w:t>
      </w:r>
      <w:proofErr w:type="spellStart"/>
      <w:r w:rsidRPr="00566DF9">
        <w:rPr>
          <w:rFonts w:ascii="Consolas" w:eastAsia="Times New Roman" w:hAnsi="Consolas" w:cs="Times New Roman"/>
          <w:color w:val="D4D4D4"/>
          <w:sz w:val="21"/>
          <w:szCs w:val="21"/>
          <w:lang w:val="en-US" w:eastAsia="da-DK"/>
        </w:rPr>
        <w:t>pg.QUIT</w:t>
      </w:r>
      <w:proofErr w:type="spellEnd"/>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w:t>
      </w:r>
      <w:proofErr w:type="spellStart"/>
      <w:r w:rsidRPr="00566DF9">
        <w:rPr>
          <w:rFonts w:ascii="Consolas" w:eastAsia="Times New Roman" w:hAnsi="Consolas" w:cs="Times New Roman"/>
          <w:color w:val="D4D4D4"/>
          <w:sz w:val="21"/>
          <w:szCs w:val="21"/>
          <w:lang w:val="en-US" w:eastAsia="da-DK"/>
        </w:rPr>
        <w:t>pg.K_ESCAPE</w:t>
      </w:r>
      <w:proofErr w:type="spellEnd"/>
      <w:r w:rsidRPr="00566DF9">
        <w:rPr>
          <w:rFonts w:ascii="Consolas" w:eastAsia="Times New Roman" w:hAnsi="Consolas" w:cs="Times New Roman"/>
          <w:color w:val="D4D4D4"/>
          <w:sz w:val="21"/>
          <w:szCs w:val="21"/>
          <w:lang w:val="en-US" w:eastAsia="da-DK"/>
        </w:rPr>
        <w:t>]:</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proofErr w:type="spellStart"/>
      <w:r w:rsidRPr="00566DF9">
        <w:rPr>
          <w:rFonts w:ascii="Consolas" w:eastAsia="Times New Roman" w:hAnsi="Consolas" w:cs="Times New Roman"/>
          <w:color w:val="D4D4D4"/>
          <w:sz w:val="21"/>
          <w:szCs w:val="21"/>
          <w:lang w:val="en-US" w:eastAsia="da-DK"/>
        </w:rPr>
        <w:t>Menu.pygameMenuStart</w:t>
      </w:r>
      <w:proofErr w:type="spellEnd"/>
      <w:r w:rsidRPr="00566DF9">
        <w:rPr>
          <w:rFonts w:ascii="Consolas" w:eastAsia="Times New Roman" w:hAnsi="Consolas" w:cs="Times New Roman"/>
          <w:color w:val="D4D4D4"/>
          <w:sz w:val="21"/>
          <w:szCs w:val="21"/>
          <w:lang w:val="en-US" w:eastAsia="da-DK"/>
        </w:rPr>
        <w: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proofErr w:type="spellStart"/>
      <w:r w:rsidRPr="00227FDE">
        <w:rPr>
          <w:lang w:val="en-US"/>
        </w:rPr>
        <w:t>Funktioner</w:t>
      </w:r>
      <w:proofErr w:type="spellEnd"/>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proofErr w:type="gramStart"/>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walkAllowed_A</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walkAllowed_S</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walkAllowed_W</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eatingAllowed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broByggerCoolDown</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pg.mixer.music.set_</w:t>
      </w:r>
      <w:proofErr w:type="gramStart"/>
      <w:r w:rsidRPr="00E64012">
        <w:rPr>
          <w:rFonts w:ascii="Consolas" w:eastAsia="Times New Roman" w:hAnsi="Consolas" w:cs="Times New Roman"/>
          <w:color w:val="D4D4D4"/>
          <w:sz w:val="21"/>
          <w:szCs w:val="21"/>
          <w:lang w:val="en-US" w:eastAsia="da-DK"/>
        </w:rPr>
        <w:t>volume</w:t>
      </w:r>
      <w:proofErr w:type="spellEnd"/>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proofErr w:type="spellStart"/>
      <w:r w:rsidRPr="008721D6">
        <w:rPr>
          <w:rFonts w:ascii="Consolas" w:eastAsia="Times New Roman" w:hAnsi="Consolas" w:cs="Times New Roman"/>
          <w:color w:val="4EC9B0"/>
          <w:sz w:val="21"/>
          <w:szCs w:val="21"/>
          <w:lang w:val="en-US" w:eastAsia="da-DK"/>
        </w:rPr>
        <w:t>smark</w:t>
      </w:r>
      <w:proofErr w:type="spellEnd"/>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proofErr w:type="gramStart"/>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w:t>
      </w:r>
      <w:proofErr w:type="gramEnd"/>
      <w:r w:rsidRPr="008721D6">
        <w:rPr>
          <w:rFonts w:ascii="Consolas" w:eastAsia="Times New Roman" w:hAnsi="Consolas" w:cs="Times New Roman"/>
          <w:color w:val="DCDCAA"/>
          <w:sz w:val="21"/>
          <w:szCs w:val="21"/>
          <w:lang w:val="en-US" w:eastAsia="da-DK"/>
        </w:rPr>
        <w:t>_</w:t>
      </w:r>
      <w:proofErr w:type="spellStart"/>
      <w:r w:rsidRPr="008721D6">
        <w:rPr>
          <w:rFonts w:ascii="Consolas" w:eastAsia="Times New Roman" w:hAnsi="Consolas" w:cs="Times New Roman"/>
          <w:color w:val="DCDCAA"/>
          <w:sz w:val="21"/>
          <w:szCs w:val="21"/>
          <w:lang w:val="en-US" w:eastAsia="da-DK"/>
        </w:rPr>
        <w:t>init</w:t>
      </w:r>
      <w:proofErr w:type="spellEnd"/>
      <w:r w:rsidRPr="008721D6">
        <w:rPr>
          <w:rFonts w:ascii="Consolas" w:eastAsia="Times New Roman" w:hAnsi="Consolas" w:cs="Times New Roman"/>
          <w:color w:val="DCDCAA"/>
          <w:sz w:val="21"/>
          <w:szCs w:val="21"/>
          <w:lang w:val="en-US" w:eastAsia="da-DK"/>
        </w:rPr>
        <w: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author="Unknown"/>
          <w:lang w:val="en-US"/>
        </w:rPr>
      </w:pPr>
    </w:p>
    <w:p w14:paraId="238E85D2" w14:textId="569898FD" w:rsidR="007E6BD3" w:rsidRDefault="00AF6F62" w:rsidP="00EC2D65">
      <w:pPr>
        <w:pStyle w:val="Overskrift2"/>
      </w:pPr>
      <w:bookmarkStart w:id="13" w:name="_Toc42540812"/>
      <w:r>
        <w:t>Eksempler på specifikke funktioner</w:t>
      </w:r>
      <w:r w:rsidR="008866E3">
        <w:t xml:space="preserve"> og </w:t>
      </w:r>
      <w:proofErr w:type="spellStart"/>
      <w:r w:rsidR="008866E3">
        <w:t>classes</w:t>
      </w:r>
      <w:proofErr w:type="spellEnd"/>
      <w:r>
        <w:t xml:space="preserve"> i koden, og hvad de gør</w:t>
      </w:r>
      <w:bookmarkEnd w:id="13"/>
    </w:p>
    <w:p w14:paraId="3FBF7600" w14:textId="6BBEA799" w:rsidR="003840D6" w:rsidRDefault="006B11BE" w:rsidP="003840D6">
      <w:proofErr w:type="spellStart"/>
      <w:r>
        <w:t>Healthbar</w:t>
      </w:r>
      <w:proofErr w:type="spellEnd"/>
      <w:r>
        <w:t>:</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w:t>
      </w:r>
      <w:proofErr w:type="spellStart"/>
      <w:r w:rsidR="00567C89">
        <w:t>healthBarFront</w:t>
      </w:r>
      <w:proofErr w:type="spellEnd"/>
      <w:r w:rsidR="00567C89">
        <w: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CDCAA"/>
          <w:sz w:val="21"/>
          <w:szCs w:val="21"/>
          <w:lang w:val="en-US" w:eastAsia="da-DK"/>
        </w:rPr>
        <w:t>healthBar</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Variabler.health</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47A25E20" w:rsidR="00D16626" w:rsidRDefault="00D16626" w:rsidP="00D16626">
      <w:pPr>
        <w:pStyle w:val="Listeafsnit"/>
        <w:numPr>
          <w:ilvl w:val="0"/>
          <w:numId w:val="3"/>
        </w:numPr>
      </w:pPr>
      <w:r w:rsidRPr="00D16626">
        <w:t>Animationerne for spilleren er d</w:t>
      </w:r>
      <w:r>
        <w:t xml:space="preserve">efineret som en liste af billeder. </w:t>
      </w:r>
      <w:r w:rsidR="00A5213A">
        <w:t>Variablen ”</w:t>
      </w:r>
      <w:proofErr w:type="spellStart"/>
      <w:r w:rsidR="00A5213A">
        <w:t>walkCount</w:t>
      </w:r>
      <w:proofErr w:type="spellEnd"/>
      <w:r w:rsidR="00A5213A">
        <w:t xml:space="preserve">” tæller hver gang der går </w:t>
      </w:r>
      <w:r w:rsidR="00D539A9">
        <w:t>en frame</w:t>
      </w:r>
      <w:r w:rsidR="00A5213A">
        <w:t xml:space="preserve">. Billedet som vises i </w:t>
      </w:r>
      <w:r w:rsidR="00D539A9">
        <w:t>animationen,</w:t>
      </w:r>
      <w:r w:rsidR="00A5213A">
        <w:t xml:space="preserve"> er så defineret som </w:t>
      </w:r>
      <w:proofErr w:type="spellStart"/>
      <w:r w:rsidR="00A5213A">
        <w:t>walkCount</w:t>
      </w:r>
      <w:proofErr w:type="spellEnd"/>
      <w:r w:rsidR="000F2570">
        <w:t xml:space="preserve"> divideret med 3. Det vil for eksempel sige at hvis </w:t>
      </w:r>
      <w:proofErr w:type="spellStart"/>
      <w:r w:rsidR="000F2570">
        <w:t>walk</w:t>
      </w:r>
      <w:r w:rsidR="00D539A9">
        <w:t>C</w:t>
      </w:r>
      <w:r w:rsidR="000F2570">
        <w:t>ount</w:t>
      </w:r>
      <w:proofErr w:type="spellEnd"/>
      <w:r w:rsidR="000F2570">
        <w:t xml:space="preserve"> er </w:t>
      </w:r>
      <w:r w:rsidR="00256DC9">
        <w:t xml:space="preserve">12, </w:t>
      </w:r>
      <w:r w:rsidR="00CA71C1">
        <w:t xml:space="preserve">så vil </w:t>
      </w:r>
      <w:r w:rsidR="00A820EC">
        <w:t xml:space="preserve">plads nummer </w:t>
      </w:r>
      <w:r w:rsidR="00025FCB">
        <w:t xml:space="preserve">4 i listen blive valgt. </w:t>
      </w:r>
      <w:proofErr w:type="spellStart"/>
      <w:r w:rsidR="00D539A9">
        <w:t>D</w:t>
      </w:r>
      <w:r w:rsidR="00BF33F6">
        <w:t>S</w:t>
      </w:r>
      <w:r w:rsidR="00D539A9">
        <w:t>esuden</w:t>
      </w:r>
      <w:proofErr w:type="spellEnd"/>
      <w:r w:rsidR="00D539A9">
        <w:t xml:space="preserve"> bliver </w:t>
      </w:r>
      <w:proofErr w:type="spellStart"/>
      <w:proofErr w:type="gramStart"/>
      <w:r w:rsidR="00D539A9">
        <w:t>healthbar</w:t>
      </w:r>
      <w:proofErr w:type="spellEnd"/>
      <w:r w:rsidR="00D539A9">
        <w:t>(</w:t>
      </w:r>
      <w:proofErr w:type="gramEnd"/>
      <w:r w:rsidR="00D539A9">
        <w:t xml:space="preserve">)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lastRenderedPageBreak/>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proofErr w:type="gramStart"/>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proofErr w:type="gramEnd"/>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roofErr w:type="spellEnd"/>
      <w:proofErr w:type="gramEnd"/>
      <w:r w:rsidRPr="00A5213A">
        <w:rPr>
          <w:rFonts w:ascii="Consolas" w:eastAsia="Times New Roman" w:hAnsi="Consolas" w:cs="Times New Roman"/>
          <w:color w:val="D4D4D4"/>
          <w:sz w:val="21"/>
          <w:szCs w:val="21"/>
          <w:lang w:val="en-US" w:eastAsia="da-DK"/>
        </w:rPr>
        <w:t>):</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roofErr w:type="spellEnd"/>
      <w:proofErr w:type="gramEnd"/>
      <w:r w:rsidRPr="00A5213A">
        <w:rPr>
          <w:rFonts w:ascii="Consolas" w:eastAsia="Times New Roman" w:hAnsi="Consolas" w:cs="Times New Roman"/>
          <w:color w:val="D4D4D4"/>
          <w:sz w:val="21"/>
          <w:szCs w:val="21"/>
          <w:lang w:val="en-US" w:eastAsia="da-DK"/>
        </w:rPr>
        <w:t>:</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roofErr w:type="spellEnd"/>
      <w:proofErr w:type="gramEnd"/>
      <w:r w:rsidRPr="00D16626">
        <w:rPr>
          <w:rFonts w:ascii="Consolas" w:eastAsia="Times New Roman" w:hAnsi="Consolas" w:cs="Times New Roman"/>
          <w:color w:val="D4D4D4"/>
          <w:sz w:val="21"/>
          <w:szCs w:val="21"/>
          <w:lang w:val="en-US" w:eastAsia="da-DK"/>
        </w:rPr>
        <w:t>:</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markStandDown</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markStandUp</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markStandRight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markStandLeft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roofErr w:type="spellEnd"/>
      <w:proofErr w:type="gramEnd"/>
      <w:r w:rsidRPr="00D16626">
        <w:rPr>
          <w:rFonts w:ascii="Consolas" w:eastAsia="Times New Roman" w:hAnsi="Consolas" w:cs="Times New Roman"/>
          <w:color w:val="D4D4D4"/>
          <w:sz w:val="21"/>
          <w:szCs w:val="21"/>
          <w:lang w:eastAsia="da-DK"/>
        </w:rPr>
        <w:t>()</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w:t>
      </w:r>
      <w:proofErr w:type="spellStart"/>
      <w:proofErr w:type="gramStart"/>
      <w:r w:rsidR="00132CDB">
        <w:t>draw</w:t>
      </w:r>
      <w:proofErr w:type="spellEnd"/>
      <w:r w:rsidR="00132CDB">
        <w:t>(</w:t>
      </w:r>
      <w:proofErr w:type="spellStart"/>
      <w:proofErr w:type="gramEnd"/>
      <w:r w:rsidR="00132CDB">
        <w:t>self</w:t>
      </w:r>
      <w:proofErr w:type="spellEnd"/>
      <w:r w:rsidR="00132CDB">
        <w:t xml:space="preserve">, </w:t>
      </w:r>
      <w:proofErr w:type="spellStart"/>
      <w:r w:rsidR="00132CDB">
        <w:t>win</w:t>
      </w:r>
      <w:proofErr w:type="spellEnd"/>
      <w:r w:rsidR="00132CDB">
        <w:t xml:space="preserve">),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inventoryPizza</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inventoryKaffe</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inventoryX</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inventoryY</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pizzaInvCount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Variabler.pizza</w:t>
      </w:r>
      <w:proofErr w:type="spellEnd"/>
      <w:r w:rsidRPr="0048095D">
        <w:rPr>
          <w:rFonts w:ascii="Consolas" w:eastAsia="Times New Roman" w:hAnsi="Consolas" w:cs="Times New Roman"/>
          <w:color w:val="D4D4D4"/>
          <w:sz w:val="21"/>
          <w:szCs w:val="21"/>
          <w:lang w:val="en-US" w:eastAsia="da-DK"/>
        </w:rPr>
        <w:t>)</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burgerInvCount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Variabler.burger</w:t>
      </w:r>
      <w:proofErr w:type="spellEnd"/>
      <w:r w:rsidRPr="0048095D">
        <w:rPr>
          <w:rFonts w:ascii="Consolas" w:eastAsia="Times New Roman" w:hAnsi="Consolas" w:cs="Times New Roman"/>
          <w:color w:val="D4D4D4"/>
          <w:sz w:val="21"/>
          <w:szCs w:val="21"/>
          <w:lang w:val="en-US" w:eastAsia="da-DK"/>
        </w:rPr>
        <w:t>)</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kaffeInvCount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Variabler.kaffe</w:t>
      </w:r>
      <w:proofErr w:type="spellEnd"/>
      <w:r w:rsidRPr="0048095D">
        <w:rPr>
          <w:rFonts w:ascii="Consolas" w:eastAsia="Times New Roman" w:hAnsi="Consolas" w:cs="Times New Roman"/>
          <w:color w:val="D4D4D4"/>
          <w:sz w:val="21"/>
          <w:szCs w:val="21"/>
          <w:lang w:val="en-US" w:eastAsia="da-DK"/>
        </w:rPr>
        <w:t>)</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energidrikInvCount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Variabler.energidrik</w:t>
      </w:r>
      <w:proofErr w:type="spellEnd"/>
      <w:r w:rsidRPr="0048095D">
        <w:rPr>
          <w:rFonts w:ascii="Consolas" w:eastAsia="Times New Roman" w:hAnsi="Consolas" w:cs="Times New Roman"/>
          <w:color w:val="D4D4D4"/>
          <w:sz w:val="21"/>
          <w:szCs w:val="21"/>
          <w:lang w:val="en-US" w:eastAsia="da-DK"/>
        </w:rPr>
        <w:t>)</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roofErr w:type="spellEnd"/>
      <w:proofErr w:type="gramEnd"/>
      <w:r w:rsidRPr="0048095D">
        <w:rPr>
          <w:rFonts w:ascii="Consolas" w:eastAsia="Times New Roman" w:hAnsi="Consolas" w:cs="Times New Roman"/>
          <w:color w:val="D4D4D4"/>
          <w:sz w:val="21"/>
          <w:szCs w:val="21"/>
          <w:lang w:val="en-US" w:eastAsia="da-DK"/>
        </w:rPr>
        <w: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roofErr w:type="spellEnd"/>
      <w:proofErr w:type="gramEnd"/>
      <w:r w:rsidRPr="0048095D">
        <w:rPr>
          <w:rFonts w:ascii="Consolas" w:eastAsia="Times New Roman" w:hAnsi="Consolas" w:cs="Times New Roman"/>
          <w:color w:val="D4D4D4"/>
          <w:sz w:val="21"/>
          <w:szCs w:val="21"/>
          <w:lang w:val="en-US" w:eastAsia="da-DK"/>
        </w:rPr>
        <w: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roofErr w:type="spellEnd"/>
      <w:proofErr w:type="gramEnd"/>
      <w:r w:rsidRPr="0048095D">
        <w:rPr>
          <w:rFonts w:ascii="Consolas" w:eastAsia="Times New Roman" w:hAnsi="Consolas" w:cs="Times New Roman"/>
          <w:color w:val="D4D4D4"/>
          <w:sz w:val="21"/>
          <w:szCs w:val="21"/>
          <w:lang w:val="en-US" w:eastAsia="da-DK"/>
        </w:rPr>
        <w: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roofErr w:type="spellEnd"/>
      <w:proofErr w:type="gramEnd"/>
      <w:r w:rsidRPr="0048095D">
        <w:rPr>
          <w:rFonts w:ascii="Consolas" w:eastAsia="Times New Roman" w:hAnsi="Consolas" w:cs="Times New Roman"/>
          <w:color w:val="D4D4D4"/>
          <w:sz w:val="21"/>
          <w:szCs w:val="21"/>
          <w:lang w:eastAsia="da-DK"/>
        </w:rPr>
        <w:t>()</w:t>
      </w:r>
    </w:p>
    <w:p w14:paraId="7E45798C" w14:textId="77777777" w:rsidR="001B54A9" w:rsidRDefault="001B54A9" w:rsidP="001B54A9"/>
    <w:p w14:paraId="54249E0D" w14:textId="390CC5C1" w:rsidR="00BF33F6" w:rsidRDefault="00BF33F6" w:rsidP="001B54A9">
      <w:pPr>
        <w:rPr>
          <w:b/>
          <w:bCs/>
        </w:rPr>
      </w:pPr>
      <w:r w:rsidRPr="00BF33F6">
        <w:rPr>
          <w:b/>
          <w:bCs/>
        </w:rPr>
        <w:t>Save</w:t>
      </w:r>
      <w:r>
        <w:rPr>
          <w:b/>
          <w:bCs/>
        </w:rPr>
        <w:t>-funktion:</w:t>
      </w:r>
    </w:p>
    <w:p w14:paraId="3A0B6185" w14:textId="0A647B55" w:rsidR="00BF33F6" w:rsidRPr="00BF33F6" w:rsidRDefault="00BF33F6" w:rsidP="00BF33F6">
      <w:pPr>
        <w:pStyle w:val="Listeafsnit"/>
        <w:numPr>
          <w:ilvl w:val="0"/>
          <w:numId w:val="3"/>
        </w:numPr>
        <w:rPr>
          <w:b/>
          <w:bCs/>
        </w:rPr>
      </w:pPr>
      <w:r>
        <w:t xml:space="preserve">Forskellige variabler gemmes i saveFile1.py. På den måde kan vi bestemme hvad der skal være gemt når spillet åbnes igen. </w:t>
      </w:r>
    </w:p>
    <w:p w14:paraId="1C322D6B"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C586C0"/>
          <w:sz w:val="21"/>
          <w:szCs w:val="21"/>
          <w:lang w:val="en-US" w:eastAsia="da-DK"/>
        </w:rPr>
        <w:t>if</w:t>
      </w:r>
      <w:r w:rsidRPr="00BF33F6">
        <w:rPr>
          <w:rFonts w:ascii="Consolas" w:eastAsia="Times New Roman" w:hAnsi="Consolas" w:cs="Times New Roman"/>
          <w:color w:val="D4D4D4"/>
          <w:sz w:val="21"/>
          <w:szCs w:val="21"/>
          <w:lang w:val="en-US" w:eastAsia="da-DK"/>
        </w:rPr>
        <w:t> keys[</w:t>
      </w:r>
      <w:proofErr w:type="spellStart"/>
      <w:proofErr w:type="gramStart"/>
      <w:r w:rsidRPr="00BF33F6">
        <w:rPr>
          <w:rFonts w:ascii="Consolas" w:eastAsia="Times New Roman" w:hAnsi="Consolas" w:cs="Times New Roman"/>
          <w:color w:val="D4D4D4"/>
          <w:sz w:val="21"/>
          <w:szCs w:val="21"/>
          <w:lang w:val="en-US" w:eastAsia="da-DK"/>
        </w:rPr>
        <w:t>pg.K</w:t>
      </w:r>
      <w:proofErr w:type="gramEnd"/>
      <w:r w:rsidRPr="00BF33F6">
        <w:rPr>
          <w:rFonts w:ascii="Consolas" w:eastAsia="Times New Roman" w:hAnsi="Consolas" w:cs="Times New Roman"/>
          <w:color w:val="D4D4D4"/>
          <w:sz w:val="21"/>
          <w:szCs w:val="21"/>
          <w:lang w:val="en-US" w:eastAsia="da-DK"/>
        </w:rPr>
        <w:t>_l</w:t>
      </w:r>
      <w:proofErr w:type="spellEnd"/>
      <w:r w:rsidRPr="00BF33F6">
        <w:rPr>
          <w:rFonts w:ascii="Consolas" w:eastAsia="Times New Roman" w:hAnsi="Consolas" w:cs="Times New Roman"/>
          <w:color w:val="D4D4D4"/>
          <w:sz w:val="21"/>
          <w:szCs w:val="21"/>
          <w:lang w:val="en-US" w:eastAsia="da-DK"/>
        </w:rPr>
        <w:t>]:</w:t>
      </w:r>
    </w:p>
    <w:p w14:paraId="4C050FCD"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f = </w:t>
      </w:r>
      <w:proofErr w:type="gramStart"/>
      <w:r w:rsidRPr="00BF33F6">
        <w:rPr>
          <w:rFonts w:ascii="Consolas" w:eastAsia="Times New Roman" w:hAnsi="Consolas" w:cs="Times New Roman"/>
          <w:color w:val="DCDCAA"/>
          <w:sz w:val="21"/>
          <w:szCs w:val="21"/>
          <w:lang w:val="en-US" w:eastAsia="da-DK"/>
        </w:rPr>
        <w:t>open</w:t>
      </w:r>
      <w:r w:rsidRPr="00BF33F6">
        <w:rPr>
          <w:rFonts w:ascii="Consolas" w:eastAsia="Times New Roman" w:hAnsi="Consolas" w:cs="Times New Roman"/>
          <w:color w:val="D4D4D4"/>
          <w:sz w:val="21"/>
          <w:szCs w:val="21"/>
          <w:lang w:val="en-US" w:eastAsia="da-DK"/>
        </w:rPr>
        <w:t>(</w:t>
      </w:r>
      <w:proofErr w:type="gramEnd"/>
      <w:r w:rsidRPr="00BF33F6">
        <w:rPr>
          <w:rFonts w:ascii="Consolas" w:eastAsia="Times New Roman" w:hAnsi="Consolas" w:cs="Times New Roman"/>
          <w:color w:val="CE9178"/>
          <w:sz w:val="21"/>
          <w:szCs w:val="21"/>
          <w:lang w:val="en-US" w:eastAsia="da-DK"/>
        </w:rPr>
        <w:t>"saveFile1.py"</w:t>
      </w:r>
      <w:r w:rsidRPr="00BF33F6">
        <w:rPr>
          <w:rFonts w:ascii="Consolas" w:eastAsia="Times New Roman" w:hAnsi="Consolas" w:cs="Times New Roman"/>
          <w:color w:val="D4D4D4"/>
          <w:sz w:val="21"/>
          <w:szCs w:val="21"/>
          <w:lang w:val="en-US" w:eastAsia="da-DK"/>
        </w:rPr>
        <w:t>, </w:t>
      </w:r>
      <w:r w:rsidRPr="00BF33F6">
        <w:rPr>
          <w:rFonts w:ascii="Consolas" w:eastAsia="Times New Roman" w:hAnsi="Consolas" w:cs="Times New Roman"/>
          <w:color w:val="CE9178"/>
          <w:sz w:val="21"/>
          <w:szCs w:val="21"/>
          <w:lang w:val="en-US" w:eastAsia="da-DK"/>
        </w:rPr>
        <w:t>"w"</w:t>
      </w:r>
      <w:r w:rsidRPr="00BF33F6">
        <w:rPr>
          <w:rFonts w:ascii="Consolas" w:eastAsia="Times New Roman" w:hAnsi="Consolas" w:cs="Times New Roman"/>
          <w:color w:val="D4D4D4"/>
          <w:sz w:val="21"/>
          <w:szCs w:val="21"/>
          <w:lang w:val="en-US" w:eastAsia="da-DK"/>
        </w:rPr>
        <w:t>)</w:t>
      </w:r>
    </w:p>
    <w:p w14:paraId="793C1292"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"import Classes"</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10A168D9"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"import Variabler"</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1B3FFF69"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"x = "</w:t>
      </w:r>
      <w:r w:rsidRPr="00BF33F6">
        <w:rPr>
          <w:rFonts w:ascii="Consolas" w:eastAsia="Times New Roman" w:hAnsi="Consolas" w:cs="Times New Roman"/>
          <w:color w:val="D4D4D4"/>
          <w:sz w:val="21"/>
          <w:szCs w:val="21"/>
          <w:lang w:eastAsia="da-DK"/>
        </w:rPr>
        <w:t> + </w:t>
      </w:r>
      <w:proofErr w:type="spellStart"/>
      <w:r w:rsidRPr="00BF33F6">
        <w:rPr>
          <w:rFonts w:ascii="Consolas" w:eastAsia="Times New Roman" w:hAnsi="Consolas" w:cs="Times New Roman"/>
          <w:color w:val="4EC9B0"/>
          <w:sz w:val="21"/>
          <w:szCs w:val="21"/>
          <w:lang w:eastAsia="da-DK"/>
        </w:rPr>
        <w:t>str</w:t>
      </w:r>
      <w:proofErr w:type="spellEnd"/>
      <w:r w:rsidRPr="00BF33F6">
        <w:rPr>
          <w:rFonts w:ascii="Consolas" w:eastAsia="Times New Roman" w:hAnsi="Consolas" w:cs="Times New Roman"/>
          <w:color w:val="D4D4D4"/>
          <w:sz w:val="21"/>
          <w:szCs w:val="21"/>
          <w:lang w:eastAsia="da-DK"/>
        </w:rPr>
        <w:t>(</w:t>
      </w:r>
      <w:proofErr w:type="spellStart"/>
      <w:r w:rsidRPr="00BF33F6">
        <w:rPr>
          <w:rFonts w:ascii="Consolas" w:eastAsia="Times New Roman" w:hAnsi="Consolas" w:cs="Times New Roman"/>
          <w:color w:val="D4D4D4"/>
          <w:sz w:val="21"/>
          <w:szCs w:val="21"/>
          <w:lang w:eastAsia="da-DK"/>
        </w:rPr>
        <w:t>smark.x</w:t>
      </w:r>
      <w:proofErr w:type="spellEnd"/>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013629ED"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"y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w:t>
      </w:r>
      <w:proofErr w:type="spellStart"/>
      <w:r w:rsidRPr="00BF33F6">
        <w:rPr>
          <w:rFonts w:ascii="Consolas" w:eastAsia="Times New Roman" w:hAnsi="Consolas" w:cs="Times New Roman"/>
          <w:color w:val="D4D4D4"/>
          <w:sz w:val="21"/>
          <w:szCs w:val="21"/>
          <w:lang w:val="en-US" w:eastAsia="da-DK"/>
        </w:rPr>
        <w:t>smark.y</w:t>
      </w:r>
      <w:proofErr w:type="spellEnd"/>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15F32737"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w:t>
      </w:r>
      <w:proofErr w:type="spellStart"/>
      <w:r w:rsidRPr="00BF33F6">
        <w:rPr>
          <w:rFonts w:ascii="Consolas" w:eastAsia="Times New Roman" w:hAnsi="Consolas" w:cs="Times New Roman"/>
          <w:color w:val="CE9178"/>
          <w:sz w:val="21"/>
          <w:szCs w:val="21"/>
          <w:lang w:eastAsia="da-DK"/>
        </w:rPr>
        <w:t>smark</w:t>
      </w:r>
      <w:proofErr w:type="spellEnd"/>
      <w:r w:rsidRPr="00BF33F6">
        <w:rPr>
          <w:rFonts w:ascii="Consolas" w:eastAsia="Times New Roman" w:hAnsi="Consolas" w:cs="Times New Roman"/>
          <w:color w:val="CE9178"/>
          <w:sz w:val="21"/>
          <w:szCs w:val="21"/>
          <w:lang w:eastAsia="da-DK"/>
        </w:rPr>
        <w:t> = </w:t>
      </w:r>
      <w:proofErr w:type="spellStart"/>
      <w:r w:rsidRPr="00BF33F6">
        <w:rPr>
          <w:rFonts w:ascii="Consolas" w:eastAsia="Times New Roman" w:hAnsi="Consolas" w:cs="Times New Roman"/>
          <w:color w:val="CE9178"/>
          <w:sz w:val="21"/>
          <w:szCs w:val="21"/>
          <w:lang w:eastAsia="da-DK"/>
        </w:rPr>
        <w:t>Classes.smark</w:t>
      </w:r>
      <w:proofErr w:type="spellEnd"/>
      <w:r w:rsidRPr="00BF33F6">
        <w:rPr>
          <w:rFonts w:ascii="Consolas" w:eastAsia="Times New Roman" w:hAnsi="Consolas" w:cs="Times New Roman"/>
          <w:color w:val="CE9178"/>
          <w:sz w:val="21"/>
          <w:szCs w:val="21"/>
          <w:lang w:eastAsia="da-DK"/>
        </w:rPr>
        <w:t>(x, y)"</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            </w:t>
      </w:r>
    </w:p>
    <w:p w14:paraId="2C3432B6"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"smark.walkDown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(smark.walkDown)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698A4B44"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"smark.walkUp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(smark.walkUp)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79765B69"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w:t>
      </w:r>
      <w:proofErr w:type="spellStart"/>
      <w:r w:rsidRPr="00BF33F6">
        <w:rPr>
          <w:rFonts w:ascii="Consolas" w:eastAsia="Times New Roman" w:hAnsi="Consolas" w:cs="Times New Roman"/>
          <w:color w:val="CE9178"/>
          <w:sz w:val="21"/>
          <w:szCs w:val="21"/>
          <w:lang w:eastAsia="da-DK"/>
        </w:rPr>
        <w:t>smark.walkRigth</w:t>
      </w:r>
      <w:proofErr w:type="spellEnd"/>
      <w:r w:rsidRPr="00BF33F6">
        <w:rPr>
          <w:rFonts w:ascii="Consolas" w:eastAsia="Times New Roman" w:hAnsi="Consolas" w:cs="Times New Roman"/>
          <w:color w:val="CE9178"/>
          <w:sz w:val="21"/>
          <w:szCs w:val="21"/>
          <w:lang w:eastAsia="da-DK"/>
        </w:rPr>
        <w:t> = "</w:t>
      </w:r>
      <w:r w:rsidRPr="00BF33F6">
        <w:rPr>
          <w:rFonts w:ascii="Consolas" w:eastAsia="Times New Roman" w:hAnsi="Consolas" w:cs="Times New Roman"/>
          <w:color w:val="D4D4D4"/>
          <w:sz w:val="21"/>
          <w:szCs w:val="21"/>
          <w:lang w:eastAsia="da-DK"/>
        </w:rPr>
        <w:t> + </w:t>
      </w:r>
      <w:proofErr w:type="spellStart"/>
      <w:r w:rsidRPr="00BF33F6">
        <w:rPr>
          <w:rFonts w:ascii="Consolas" w:eastAsia="Times New Roman" w:hAnsi="Consolas" w:cs="Times New Roman"/>
          <w:color w:val="4EC9B0"/>
          <w:sz w:val="21"/>
          <w:szCs w:val="21"/>
          <w:lang w:eastAsia="da-DK"/>
        </w:rPr>
        <w:t>str</w:t>
      </w:r>
      <w:proofErr w:type="spellEnd"/>
      <w:r w:rsidRPr="00BF33F6">
        <w:rPr>
          <w:rFonts w:ascii="Consolas" w:eastAsia="Times New Roman" w:hAnsi="Consolas" w:cs="Times New Roman"/>
          <w:color w:val="D4D4D4"/>
          <w:sz w:val="21"/>
          <w:szCs w:val="21"/>
          <w:lang w:eastAsia="da-DK"/>
        </w:rPr>
        <w:t>(</w:t>
      </w:r>
      <w:proofErr w:type="spellStart"/>
      <w:r w:rsidRPr="00BF33F6">
        <w:rPr>
          <w:rFonts w:ascii="Consolas" w:eastAsia="Times New Roman" w:hAnsi="Consolas" w:cs="Times New Roman"/>
          <w:color w:val="D4D4D4"/>
          <w:sz w:val="21"/>
          <w:szCs w:val="21"/>
          <w:lang w:eastAsia="da-DK"/>
        </w:rPr>
        <w:t>smark.walkRight</w:t>
      </w:r>
      <w:proofErr w:type="spellEnd"/>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4C9DBC49"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"smark.walkLeft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(smark.walkLeft)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5A4D2126"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w:t>
      </w:r>
      <w:proofErr w:type="spellStart"/>
      <w:r w:rsidRPr="00BF33F6">
        <w:rPr>
          <w:rFonts w:ascii="Consolas" w:eastAsia="Times New Roman" w:hAnsi="Consolas" w:cs="Times New Roman"/>
          <w:color w:val="CE9178"/>
          <w:sz w:val="21"/>
          <w:szCs w:val="21"/>
          <w:lang w:eastAsia="da-DK"/>
        </w:rPr>
        <w:t>smark.stand</w:t>
      </w:r>
      <w:proofErr w:type="spellEnd"/>
      <w:r w:rsidRPr="00BF33F6">
        <w:rPr>
          <w:rFonts w:ascii="Consolas" w:eastAsia="Times New Roman" w:hAnsi="Consolas" w:cs="Times New Roman"/>
          <w:color w:val="CE9178"/>
          <w:sz w:val="21"/>
          <w:szCs w:val="21"/>
          <w:lang w:eastAsia="da-DK"/>
        </w:rPr>
        <w:t> = "</w:t>
      </w:r>
      <w:r w:rsidRPr="00BF33F6">
        <w:rPr>
          <w:rFonts w:ascii="Consolas" w:eastAsia="Times New Roman" w:hAnsi="Consolas" w:cs="Times New Roman"/>
          <w:color w:val="D4D4D4"/>
          <w:sz w:val="21"/>
          <w:szCs w:val="21"/>
          <w:lang w:eastAsia="da-DK"/>
        </w:rPr>
        <w:t> + </w:t>
      </w:r>
      <w:proofErr w:type="spellStart"/>
      <w:r w:rsidRPr="00BF33F6">
        <w:rPr>
          <w:rFonts w:ascii="Consolas" w:eastAsia="Times New Roman" w:hAnsi="Consolas" w:cs="Times New Roman"/>
          <w:color w:val="4EC9B0"/>
          <w:sz w:val="21"/>
          <w:szCs w:val="21"/>
          <w:lang w:eastAsia="da-DK"/>
        </w:rPr>
        <w:t>str</w:t>
      </w:r>
      <w:proofErr w:type="spellEnd"/>
      <w:r w:rsidRPr="00BF33F6">
        <w:rPr>
          <w:rFonts w:ascii="Consolas" w:eastAsia="Times New Roman" w:hAnsi="Consolas" w:cs="Times New Roman"/>
          <w:color w:val="D4D4D4"/>
          <w:sz w:val="21"/>
          <w:szCs w:val="21"/>
          <w:lang w:eastAsia="da-DK"/>
        </w:rPr>
        <w:t>(</w:t>
      </w:r>
      <w:proofErr w:type="spellStart"/>
      <w:r w:rsidRPr="00BF33F6">
        <w:rPr>
          <w:rFonts w:ascii="Consolas" w:eastAsia="Times New Roman" w:hAnsi="Consolas" w:cs="Times New Roman"/>
          <w:color w:val="D4D4D4"/>
          <w:sz w:val="21"/>
          <w:szCs w:val="21"/>
          <w:lang w:eastAsia="da-DK"/>
        </w:rPr>
        <w:t>smark.stand</w:t>
      </w:r>
      <w:proofErr w:type="spellEnd"/>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5BFD8678"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val="en-US" w:eastAsia="da-DK"/>
        </w:rPr>
        <w:t>f.write</w:t>
      </w:r>
      <w:proofErr w:type="spellEnd"/>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"walking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(walking)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281C975E"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proofErr w:type="spellStart"/>
      <w:proofErr w:type="gramStart"/>
      <w:r w:rsidRPr="00BF33F6">
        <w:rPr>
          <w:rFonts w:ascii="Consolas" w:eastAsia="Times New Roman" w:hAnsi="Consolas" w:cs="Times New Roman"/>
          <w:color w:val="D4D4D4"/>
          <w:sz w:val="21"/>
          <w:szCs w:val="21"/>
          <w:lang w:eastAsia="da-DK"/>
        </w:rPr>
        <w:t>f.write</w:t>
      </w:r>
      <w:proofErr w:type="spellEnd"/>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"scene = "</w:t>
      </w:r>
      <w:r w:rsidRPr="00BF33F6">
        <w:rPr>
          <w:rFonts w:ascii="Consolas" w:eastAsia="Times New Roman" w:hAnsi="Consolas" w:cs="Times New Roman"/>
          <w:color w:val="D4D4D4"/>
          <w:sz w:val="21"/>
          <w:szCs w:val="21"/>
          <w:lang w:eastAsia="da-DK"/>
        </w:rPr>
        <w:t> + </w:t>
      </w:r>
      <w:proofErr w:type="spellStart"/>
      <w:r w:rsidRPr="00BF33F6">
        <w:rPr>
          <w:rFonts w:ascii="Consolas" w:eastAsia="Times New Roman" w:hAnsi="Consolas" w:cs="Times New Roman"/>
          <w:color w:val="4EC9B0"/>
          <w:sz w:val="21"/>
          <w:szCs w:val="21"/>
          <w:lang w:eastAsia="da-DK"/>
        </w:rPr>
        <w:t>str</w:t>
      </w:r>
      <w:proofErr w:type="spellEnd"/>
      <w:r w:rsidRPr="00BF33F6">
        <w:rPr>
          <w:rFonts w:ascii="Consolas" w:eastAsia="Times New Roman" w:hAnsi="Consolas" w:cs="Times New Roman"/>
          <w:color w:val="D4D4D4"/>
          <w:sz w:val="21"/>
          <w:szCs w:val="21"/>
          <w:lang w:eastAsia="da-DK"/>
        </w:rPr>
        <w:t>(scene)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6BE7A898"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val="en-US" w:eastAsia="da-DK"/>
        </w:rPr>
      </w:pPr>
      <w:r w:rsidRPr="00BF33F6">
        <w:rPr>
          <w:rFonts w:ascii="Consolas" w:eastAsia="Times New Roman" w:hAnsi="Consolas" w:cs="Times New Roman"/>
          <w:color w:val="D4D4D4"/>
          <w:sz w:val="21"/>
          <w:szCs w:val="21"/>
          <w:lang w:val="en-US" w:eastAsia="da-DK"/>
        </w:rPr>
        <w:t>            </w:t>
      </w:r>
      <w:proofErr w:type="gramStart"/>
      <w:r w:rsidRPr="00BF33F6">
        <w:rPr>
          <w:rFonts w:ascii="Consolas" w:eastAsia="Times New Roman" w:hAnsi="Consolas" w:cs="Times New Roman"/>
          <w:color w:val="D4D4D4"/>
          <w:sz w:val="21"/>
          <w:szCs w:val="21"/>
          <w:lang w:val="en-US" w:eastAsia="da-DK"/>
        </w:rPr>
        <w:t>f.write</w:t>
      </w:r>
      <w:proofErr w:type="gramEnd"/>
      <w:r w:rsidRPr="00BF33F6">
        <w:rPr>
          <w:rFonts w:ascii="Consolas" w:eastAsia="Times New Roman" w:hAnsi="Consolas" w:cs="Times New Roman"/>
          <w:color w:val="D4D4D4"/>
          <w:sz w:val="21"/>
          <w:szCs w:val="21"/>
          <w:lang w:val="en-US" w:eastAsia="da-DK"/>
        </w:rPr>
        <w:t>(</w:t>
      </w:r>
      <w:r w:rsidRPr="00BF33F6">
        <w:rPr>
          <w:rFonts w:ascii="Consolas" w:eastAsia="Times New Roman" w:hAnsi="Consolas" w:cs="Times New Roman"/>
          <w:color w:val="CE9178"/>
          <w:sz w:val="21"/>
          <w:szCs w:val="21"/>
          <w:lang w:val="en-US" w:eastAsia="da-DK"/>
        </w:rPr>
        <w:t>"Variabler.health = "</w:t>
      </w:r>
      <w:r w:rsidRPr="00BF33F6">
        <w:rPr>
          <w:rFonts w:ascii="Consolas" w:eastAsia="Times New Roman" w:hAnsi="Consolas" w:cs="Times New Roman"/>
          <w:color w:val="D4D4D4"/>
          <w:sz w:val="21"/>
          <w:szCs w:val="21"/>
          <w:lang w:val="en-US" w:eastAsia="da-DK"/>
        </w:rPr>
        <w:t> + </w:t>
      </w:r>
      <w:r w:rsidRPr="00BF33F6">
        <w:rPr>
          <w:rFonts w:ascii="Consolas" w:eastAsia="Times New Roman" w:hAnsi="Consolas" w:cs="Times New Roman"/>
          <w:color w:val="4EC9B0"/>
          <w:sz w:val="21"/>
          <w:szCs w:val="21"/>
          <w:lang w:val="en-US" w:eastAsia="da-DK"/>
        </w:rPr>
        <w:t>str</w:t>
      </w:r>
      <w:r w:rsidRPr="00BF33F6">
        <w:rPr>
          <w:rFonts w:ascii="Consolas" w:eastAsia="Times New Roman" w:hAnsi="Consolas" w:cs="Times New Roman"/>
          <w:color w:val="D4D4D4"/>
          <w:sz w:val="21"/>
          <w:szCs w:val="21"/>
          <w:lang w:val="en-US" w:eastAsia="da-DK"/>
        </w:rPr>
        <w:t>(Variabler.health) + </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7BA7D"/>
          <w:sz w:val="21"/>
          <w:szCs w:val="21"/>
          <w:lang w:val="en-US" w:eastAsia="da-DK"/>
        </w:rPr>
        <w:t>\n</w:t>
      </w:r>
      <w:r w:rsidRPr="00BF33F6">
        <w:rPr>
          <w:rFonts w:ascii="Consolas" w:eastAsia="Times New Roman" w:hAnsi="Consolas" w:cs="Times New Roman"/>
          <w:color w:val="CE9178"/>
          <w:sz w:val="21"/>
          <w:szCs w:val="21"/>
          <w:lang w:val="en-US" w:eastAsia="da-DK"/>
        </w:rPr>
        <w:t>"</w:t>
      </w:r>
      <w:r w:rsidRPr="00BF33F6">
        <w:rPr>
          <w:rFonts w:ascii="Consolas" w:eastAsia="Times New Roman" w:hAnsi="Consolas" w:cs="Times New Roman"/>
          <w:color w:val="D4D4D4"/>
          <w:sz w:val="21"/>
          <w:szCs w:val="21"/>
          <w:lang w:val="en-US" w:eastAsia="da-DK"/>
        </w:rPr>
        <w:t>)</w:t>
      </w:r>
    </w:p>
    <w:p w14:paraId="313BB8F2"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val="en-US" w:eastAsia="da-DK"/>
        </w:rPr>
        <w:t>            </w:t>
      </w:r>
      <w:r w:rsidRPr="00BF33F6">
        <w:rPr>
          <w:rFonts w:ascii="Consolas" w:eastAsia="Times New Roman" w:hAnsi="Consolas" w:cs="Times New Roman"/>
          <w:color w:val="6A9955"/>
          <w:sz w:val="21"/>
          <w:szCs w:val="21"/>
          <w:lang w:eastAsia="da-DK"/>
        </w:rPr>
        <w:t>#inventory</w:t>
      </w:r>
    </w:p>
    <w:p w14:paraId="5B32DAC7"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gramStart"/>
      <w:r w:rsidRPr="00BF33F6">
        <w:rPr>
          <w:rFonts w:ascii="Consolas" w:eastAsia="Times New Roman" w:hAnsi="Consolas" w:cs="Times New Roman"/>
          <w:color w:val="D4D4D4"/>
          <w:sz w:val="21"/>
          <w:szCs w:val="21"/>
          <w:lang w:eastAsia="da-DK"/>
        </w:rPr>
        <w:t>f.write</w:t>
      </w:r>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"Variabler.pizza = "</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4EC9B0"/>
          <w:sz w:val="21"/>
          <w:szCs w:val="21"/>
          <w:lang w:eastAsia="da-DK"/>
        </w:rPr>
        <w:t>str</w:t>
      </w:r>
      <w:r w:rsidRPr="00BF33F6">
        <w:rPr>
          <w:rFonts w:ascii="Consolas" w:eastAsia="Times New Roman" w:hAnsi="Consolas" w:cs="Times New Roman"/>
          <w:color w:val="D4D4D4"/>
          <w:sz w:val="21"/>
          <w:szCs w:val="21"/>
          <w:lang w:eastAsia="da-DK"/>
        </w:rPr>
        <w:t>(Variabler.pizza)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48FFED58"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gramStart"/>
      <w:r w:rsidRPr="00BF33F6">
        <w:rPr>
          <w:rFonts w:ascii="Consolas" w:eastAsia="Times New Roman" w:hAnsi="Consolas" w:cs="Times New Roman"/>
          <w:color w:val="D4D4D4"/>
          <w:sz w:val="21"/>
          <w:szCs w:val="21"/>
          <w:lang w:eastAsia="da-DK"/>
        </w:rPr>
        <w:t>f.write</w:t>
      </w:r>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"Variabler.burger = "</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4EC9B0"/>
          <w:sz w:val="21"/>
          <w:szCs w:val="21"/>
          <w:lang w:eastAsia="da-DK"/>
        </w:rPr>
        <w:t>str</w:t>
      </w:r>
      <w:r w:rsidRPr="00BF33F6">
        <w:rPr>
          <w:rFonts w:ascii="Consolas" w:eastAsia="Times New Roman" w:hAnsi="Consolas" w:cs="Times New Roman"/>
          <w:color w:val="D4D4D4"/>
          <w:sz w:val="21"/>
          <w:szCs w:val="21"/>
          <w:lang w:eastAsia="da-DK"/>
        </w:rPr>
        <w:t>(Variabler.burger)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1D4115C6" w14:textId="77777777"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gramStart"/>
      <w:r w:rsidRPr="00BF33F6">
        <w:rPr>
          <w:rFonts w:ascii="Consolas" w:eastAsia="Times New Roman" w:hAnsi="Consolas" w:cs="Times New Roman"/>
          <w:color w:val="D4D4D4"/>
          <w:sz w:val="21"/>
          <w:szCs w:val="21"/>
          <w:lang w:eastAsia="da-DK"/>
        </w:rPr>
        <w:t>f.write</w:t>
      </w:r>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"Variabler.kaffe = "</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4EC9B0"/>
          <w:sz w:val="21"/>
          <w:szCs w:val="21"/>
          <w:lang w:eastAsia="da-DK"/>
        </w:rPr>
        <w:t>str</w:t>
      </w:r>
      <w:r w:rsidRPr="00BF33F6">
        <w:rPr>
          <w:rFonts w:ascii="Consolas" w:eastAsia="Times New Roman" w:hAnsi="Consolas" w:cs="Times New Roman"/>
          <w:color w:val="D4D4D4"/>
          <w:sz w:val="21"/>
          <w:szCs w:val="21"/>
          <w:lang w:eastAsia="da-DK"/>
        </w:rPr>
        <w:t>(Variabler.kaffe)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4D4D4"/>
          <w:sz w:val="21"/>
          <w:szCs w:val="21"/>
          <w:lang w:eastAsia="da-DK"/>
        </w:rPr>
        <w:t>)</w:t>
      </w:r>
    </w:p>
    <w:p w14:paraId="64ED075F" w14:textId="4903F0FC" w:rsidR="00BF33F6" w:rsidRPr="00BF33F6" w:rsidRDefault="00BF33F6" w:rsidP="00BF33F6">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gramStart"/>
      <w:r w:rsidRPr="00BF33F6">
        <w:rPr>
          <w:rFonts w:ascii="Consolas" w:eastAsia="Times New Roman" w:hAnsi="Consolas" w:cs="Times New Roman"/>
          <w:color w:val="D4D4D4"/>
          <w:sz w:val="21"/>
          <w:szCs w:val="21"/>
          <w:lang w:eastAsia="da-DK"/>
        </w:rPr>
        <w:t>f.write</w:t>
      </w:r>
      <w:proofErr w:type="gramEnd"/>
      <w:r w:rsidRPr="00BF33F6">
        <w:rPr>
          <w:rFonts w:ascii="Consolas" w:eastAsia="Times New Roman" w:hAnsi="Consolas" w:cs="Times New Roman"/>
          <w:color w:val="D4D4D4"/>
          <w:sz w:val="21"/>
          <w:szCs w:val="21"/>
          <w:lang w:eastAsia="da-DK"/>
        </w:rPr>
        <w:t>(</w:t>
      </w:r>
      <w:r w:rsidRPr="00BF33F6">
        <w:rPr>
          <w:rFonts w:ascii="Consolas" w:eastAsia="Times New Roman" w:hAnsi="Consolas" w:cs="Times New Roman"/>
          <w:color w:val="CE9178"/>
          <w:sz w:val="21"/>
          <w:szCs w:val="21"/>
          <w:lang w:eastAsia="da-DK"/>
        </w:rPr>
        <w:t>"Variabler.energidrik ="</w:t>
      </w:r>
      <w:r w:rsidRPr="00BF33F6">
        <w:rPr>
          <w:rFonts w:ascii="Consolas" w:eastAsia="Times New Roman" w:hAnsi="Consolas" w:cs="Times New Roman"/>
          <w:color w:val="D4D4D4"/>
          <w:sz w:val="21"/>
          <w:szCs w:val="21"/>
          <w:lang w:eastAsia="da-DK"/>
        </w:rPr>
        <w:t> + </w:t>
      </w:r>
      <w:r w:rsidRPr="00BF33F6">
        <w:rPr>
          <w:rFonts w:ascii="Consolas" w:eastAsia="Times New Roman" w:hAnsi="Consolas" w:cs="Times New Roman"/>
          <w:color w:val="4EC9B0"/>
          <w:sz w:val="21"/>
          <w:szCs w:val="21"/>
          <w:lang w:eastAsia="da-DK"/>
        </w:rPr>
        <w:t>str</w:t>
      </w:r>
      <w:r w:rsidRPr="00BF33F6">
        <w:rPr>
          <w:rFonts w:ascii="Consolas" w:eastAsia="Times New Roman" w:hAnsi="Consolas" w:cs="Times New Roman"/>
          <w:color w:val="D4D4D4"/>
          <w:sz w:val="21"/>
          <w:szCs w:val="21"/>
          <w:lang w:eastAsia="da-DK"/>
        </w:rPr>
        <w:t>(Variabler.energidrik) + </w:t>
      </w:r>
      <w:r w:rsidRPr="00BF33F6">
        <w:rPr>
          <w:rFonts w:ascii="Consolas" w:eastAsia="Times New Roman" w:hAnsi="Consolas" w:cs="Times New Roman"/>
          <w:color w:val="CE9178"/>
          <w:sz w:val="21"/>
          <w:szCs w:val="21"/>
          <w:lang w:eastAsia="da-DK"/>
        </w:rPr>
        <w:t>"</w:t>
      </w:r>
      <w:r w:rsidRPr="00BF33F6">
        <w:rPr>
          <w:rFonts w:ascii="Consolas" w:eastAsia="Times New Roman" w:hAnsi="Consolas" w:cs="Times New Roman"/>
          <w:color w:val="D7BA7D"/>
          <w:sz w:val="21"/>
          <w:szCs w:val="21"/>
          <w:lang w:eastAsia="da-DK"/>
        </w:rPr>
        <w:t>\n</w:t>
      </w:r>
      <w:r w:rsidRPr="00BF33F6">
        <w:rPr>
          <w:rFonts w:ascii="Consolas" w:eastAsia="Times New Roman" w:hAnsi="Consolas" w:cs="Times New Roman"/>
          <w:color w:val="CE9178"/>
          <w:sz w:val="21"/>
          <w:szCs w:val="21"/>
          <w:lang w:eastAsia="da-DK"/>
        </w:rPr>
        <w:t>"</w:t>
      </w:r>
      <w:r>
        <w:rPr>
          <w:rFonts w:ascii="Consolas" w:eastAsia="Times New Roman" w:hAnsi="Consolas" w:cs="Times New Roman"/>
          <w:color w:val="D4D4D4"/>
          <w:sz w:val="21"/>
          <w:szCs w:val="21"/>
          <w:lang w:eastAsia="da-DK"/>
        </w:rPr>
        <w:t>)</w:t>
      </w:r>
    </w:p>
    <w:p w14:paraId="1CA8C3CC" w14:textId="2D3854CE" w:rsidR="006871AD" w:rsidRPr="00F171EB" w:rsidRDefault="00BF33F6" w:rsidP="00F171EB">
      <w:pPr>
        <w:shd w:val="clear" w:color="auto" w:fill="1E1E1E"/>
        <w:spacing w:after="0" w:line="285" w:lineRule="atLeast"/>
        <w:ind w:left="360"/>
        <w:rPr>
          <w:rFonts w:ascii="Consolas" w:eastAsia="Times New Roman" w:hAnsi="Consolas" w:cs="Times New Roman"/>
          <w:color w:val="D4D4D4"/>
          <w:sz w:val="21"/>
          <w:szCs w:val="21"/>
          <w:lang w:eastAsia="da-DK"/>
        </w:rPr>
      </w:pPr>
      <w:r w:rsidRPr="00BF33F6">
        <w:rPr>
          <w:rFonts w:ascii="Consolas" w:eastAsia="Times New Roman" w:hAnsi="Consolas" w:cs="Times New Roman"/>
          <w:color w:val="D4D4D4"/>
          <w:sz w:val="21"/>
          <w:szCs w:val="21"/>
          <w:lang w:eastAsia="da-DK"/>
        </w:rPr>
        <w:t>            </w:t>
      </w:r>
      <w:proofErr w:type="spellStart"/>
      <w:proofErr w:type="gramStart"/>
      <w:r w:rsidRPr="00BF33F6">
        <w:rPr>
          <w:rFonts w:ascii="Consolas" w:eastAsia="Times New Roman" w:hAnsi="Consolas" w:cs="Times New Roman"/>
          <w:color w:val="D4D4D4"/>
          <w:sz w:val="21"/>
          <w:szCs w:val="21"/>
          <w:lang w:eastAsia="da-DK"/>
        </w:rPr>
        <w:t>f.close</w:t>
      </w:r>
      <w:proofErr w:type="spellEnd"/>
      <w:proofErr w:type="gramEnd"/>
      <w:r w:rsidRPr="00BF33F6">
        <w:rPr>
          <w:rFonts w:ascii="Consolas" w:eastAsia="Times New Roman" w:hAnsi="Consolas" w:cs="Times New Roman"/>
          <w:color w:val="D4D4D4"/>
          <w:sz w:val="21"/>
          <w:szCs w:val="21"/>
          <w:lang w:eastAsia="da-DK"/>
        </w:rPr>
        <w:t>()</w:t>
      </w:r>
      <w:r w:rsidR="006871AD">
        <w:br w:type="page"/>
      </w:r>
    </w:p>
    <w:p w14:paraId="4AFD4D2E" w14:textId="43ECCF37" w:rsidR="00BF33F6" w:rsidRDefault="00BF33F6" w:rsidP="00C81CD0">
      <w:pPr>
        <w:pStyle w:val="Overskrift1"/>
        <w:rPr>
          <w:sz w:val="48"/>
          <w:szCs w:val="48"/>
        </w:rPr>
      </w:pPr>
      <w:bookmarkStart w:id="14" w:name="_Toc42540813"/>
      <w:r>
        <w:rPr>
          <w:sz w:val="48"/>
          <w:szCs w:val="48"/>
        </w:rPr>
        <w:lastRenderedPageBreak/>
        <w:t>Kilder:</w:t>
      </w:r>
      <w:bookmarkEnd w:id="14"/>
    </w:p>
    <w:p w14:paraId="3F89FADC" w14:textId="689CBBC6" w:rsidR="00BF33F6" w:rsidRPr="005E4956" w:rsidRDefault="00BF33F6" w:rsidP="00BF33F6">
      <w:pPr>
        <w:rPr>
          <w:b/>
          <w:bCs/>
        </w:rPr>
      </w:pPr>
      <w:r w:rsidRPr="005E4956">
        <w:rPr>
          <w:b/>
          <w:bCs/>
        </w:rPr>
        <w:t xml:space="preserve">Vi har selv fremstillet de fleste af vores assets, og ellers er de næsten helt sikkert redigeret. Her er de få </w:t>
      </w:r>
      <w:r w:rsidR="000B4198" w:rsidRPr="005E4956">
        <w:rPr>
          <w:b/>
          <w:bCs/>
        </w:rPr>
        <w:t>kilder vi har brugt til assets:</w:t>
      </w:r>
    </w:p>
    <w:p w14:paraId="348897CF" w14:textId="6AE0DA04" w:rsidR="000B4198" w:rsidRPr="005E4956" w:rsidRDefault="000B4198" w:rsidP="00BF33F6">
      <w:pPr>
        <w:rPr>
          <w:lang w:val="en-US"/>
        </w:rPr>
      </w:pPr>
      <w:proofErr w:type="spellStart"/>
      <w:r w:rsidRPr="005E4956">
        <w:rPr>
          <w:lang w:val="en-US"/>
        </w:rPr>
        <w:t>Dino</w:t>
      </w:r>
      <w:r w:rsidR="005E4956" w:rsidRPr="005E4956">
        <w:rPr>
          <w:lang w:val="en-US"/>
        </w:rPr>
        <w:t>type</w:t>
      </w:r>
      <w:proofErr w:type="spellEnd"/>
      <w:r w:rsidR="005E4956" w:rsidRPr="005E4956">
        <w:rPr>
          <w:lang w:val="en-US"/>
        </w:rPr>
        <w:t xml:space="preserve">, dafont.com, </w:t>
      </w:r>
      <w:r w:rsidR="005E4956" w:rsidRPr="005E4956">
        <w:rPr>
          <w:lang w:val="en-US"/>
        </w:rPr>
        <w:t>“</w:t>
      </w:r>
      <w:proofErr w:type="spellStart"/>
      <w:r w:rsidR="005E4956" w:rsidRPr="005E4956">
        <w:rPr>
          <w:lang w:val="en-US"/>
        </w:rPr>
        <w:t>HoPoYa</w:t>
      </w:r>
      <w:proofErr w:type="spellEnd"/>
      <w:r w:rsidR="005E4956" w:rsidRPr="005E4956">
        <w:rPr>
          <w:lang w:val="en-US"/>
        </w:rPr>
        <w:t xml:space="preserve"> Studio“, </w:t>
      </w:r>
      <w:proofErr w:type="spellStart"/>
      <w:r w:rsidR="005E4956" w:rsidRPr="005E4956">
        <w:rPr>
          <w:lang w:val="en-US"/>
        </w:rPr>
        <w:t>be</w:t>
      </w:r>
      <w:r w:rsidR="005E4956">
        <w:rPr>
          <w:lang w:val="en-US"/>
        </w:rPr>
        <w:t>søgt</w:t>
      </w:r>
      <w:proofErr w:type="spellEnd"/>
      <w:r w:rsidR="005E4956">
        <w:rPr>
          <w:lang w:val="en-US"/>
        </w:rPr>
        <w:t xml:space="preserve"> 27/05-2020,</w:t>
      </w:r>
      <w:r w:rsidR="005E4956" w:rsidRPr="005E4956">
        <w:rPr>
          <w:lang w:val="en-US"/>
        </w:rPr>
        <w:t xml:space="preserve"> </w:t>
      </w:r>
      <w:hyperlink r:id="rId67" w:history="1">
        <w:r w:rsidR="005E4956" w:rsidRPr="005E4956">
          <w:rPr>
            <w:rStyle w:val="Hyperlink"/>
            <w:lang w:val="en-US"/>
          </w:rPr>
          <w:t>https://www.dafont.com/dinotype.font</w:t>
        </w:r>
      </w:hyperlink>
    </w:p>
    <w:p w14:paraId="6ED64233" w14:textId="23ACBAD7" w:rsidR="00BF33F6" w:rsidRDefault="000B4198" w:rsidP="00BF33F6">
      <w:pPr>
        <w:rPr>
          <w:lang w:val="en-US"/>
        </w:rPr>
      </w:pPr>
      <w:r w:rsidRPr="000B4198">
        <w:rPr>
          <w:lang w:val="en-US"/>
        </w:rPr>
        <w:t xml:space="preserve">Failure </w:t>
      </w:r>
      <w:r>
        <w:rPr>
          <w:lang w:val="en-US"/>
        </w:rPr>
        <w:t xml:space="preserve">1, freesound.org, “Leszek </w:t>
      </w:r>
      <w:proofErr w:type="spellStart"/>
      <w:r>
        <w:rPr>
          <w:lang w:val="en-US"/>
        </w:rPr>
        <w:t>Szary</w:t>
      </w:r>
      <w:proofErr w:type="spellEnd"/>
      <w:r>
        <w:rPr>
          <w:lang w:val="en-US"/>
        </w:rPr>
        <w:t xml:space="preserve">”, </w:t>
      </w:r>
      <w:proofErr w:type="spellStart"/>
      <w:r>
        <w:rPr>
          <w:lang w:val="en-US"/>
        </w:rPr>
        <w:t>besøgt</w:t>
      </w:r>
      <w:proofErr w:type="spellEnd"/>
      <w:r>
        <w:rPr>
          <w:lang w:val="en-US"/>
        </w:rPr>
        <w:t xml:space="preserve"> 29/05-2020 </w:t>
      </w:r>
      <w:hyperlink r:id="rId68" w:history="1">
        <w:r w:rsidRPr="00D86CC5">
          <w:rPr>
            <w:rStyle w:val="Hyperlink"/>
            <w:lang w:val="en-US"/>
          </w:rPr>
          <w:t>https://freesound.org/</w:t>
        </w:r>
        <w:r w:rsidRPr="00D86CC5">
          <w:rPr>
            <w:rStyle w:val="Hyperlink"/>
            <w:lang w:val="en-US"/>
          </w:rPr>
          <w:t>people</w:t>
        </w:r>
        <w:r w:rsidRPr="00D86CC5">
          <w:rPr>
            <w:rStyle w:val="Hyperlink"/>
            <w:lang w:val="en-US"/>
          </w:rPr>
          <w:t>/</w:t>
        </w:r>
        <w:r w:rsidRPr="00D86CC5">
          <w:rPr>
            <w:rStyle w:val="Hyperlink"/>
            <w:lang w:val="en-US"/>
          </w:rPr>
          <w:t>Leszek_Szary/sounds/171673/</w:t>
        </w:r>
      </w:hyperlink>
    </w:p>
    <w:p w14:paraId="3DFF9F5E" w14:textId="6ADC0CF9" w:rsidR="000B4198" w:rsidRDefault="000B4198" w:rsidP="00BF33F6">
      <w:pPr>
        <w:rPr>
          <w:lang w:val="en-US"/>
        </w:rPr>
      </w:pPr>
      <w:r w:rsidRPr="000B4198">
        <w:rPr>
          <w:lang w:val="en-US"/>
        </w:rPr>
        <w:t>Co</w:t>
      </w:r>
      <w:r>
        <w:rPr>
          <w:lang w:val="en-US"/>
        </w:rPr>
        <w:t xml:space="preserve">in4.wav, freesound.org, “Free Rush”, </w:t>
      </w:r>
      <w:proofErr w:type="spellStart"/>
      <w:r>
        <w:rPr>
          <w:lang w:val="en-US"/>
        </w:rPr>
        <w:t>besøgt</w:t>
      </w:r>
      <w:proofErr w:type="spellEnd"/>
      <w:r>
        <w:rPr>
          <w:lang w:val="en-US"/>
        </w:rPr>
        <w:t xml:space="preserve"> 25/05-2020 </w:t>
      </w:r>
      <w:hyperlink r:id="rId69" w:history="1">
        <w:r w:rsidRPr="00D86CC5">
          <w:rPr>
            <w:rStyle w:val="Hyperlink"/>
            <w:lang w:val="en-US"/>
          </w:rPr>
          <w:t>https://freesound.org/people/Free-Rush/sounds/336933/</w:t>
        </w:r>
      </w:hyperlink>
    </w:p>
    <w:p w14:paraId="6278554E" w14:textId="48483636" w:rsidR="000B4198" w:rsidRDefault="000B4198" w:rsidP="00BF33F6">
      <w:pPr>
        <w:rPr>
          <w:lang w:val="en-US"/>
        </w:rPr>
      </w:pPr>
      <w:r>
        <w:rPr>
          <w:lang w:val="en-US"/>
        </w:rPr>
        <w:t xml:space="preserve">Single Water Droplet Sound, soundbible.com, Mike Koenig, </w:t>
      </w:r>
      <w:proofErr w:type="spellStart"/>
      <w:r>
        <w:rPr>
          <w:lang w:val="en-US"/>
        </w:rPr>
        <w:t>besøgt</w:t>
      </w:r>
      <w:proofErr w:type="spellEnd"/>
      <w:r>
        <w:rPr>
          <w:lang w:val="en-US"/>
        </w:rPr>
        <w:t xml:space="preserve"> 06/05-2020, </w:t>
      </w:r>
      <w:hyperlink r:id="rId70" w:history="1">
        <w:r w:rsidRPr="00D86CC5">
          <w:rPr>
            <w:rStyle w:val="Hyperlink"/>
            <w:lang w:val="en-US"/>
          </w:rPr>
          <w:t>http://soundbible.com/384-Single-Water-Droplet.html</w:t>
        </w:r>
      </w:hyperlink>
    </w:p>
    <w:p w14:paraId="62900C95" w14:textId="4EF6575A" w:rsidR="000B4198" w:rsidRPr="000B4198" w:rsidRDefault="000B4198" w:rsidP="00BF33F6">
      <w:r w:rsidRPr="000B4198">
        <w:t xml:space="preserve">FOOT1.wav, sdltd.com, </w:t>
      </w:r>
      <w:r>
        <w:t>U</w:t>
      </w:r>
      <w:r w:rsidRPr="000B4198">
        <w:t xml:space="preserve">kendt skaber, </w:t>
      </w:r>
      <w:r>
        <w:t xml:space="preserve">besøgt 04/05-2020 </w:t>
      </w:r>
      <w:hyperlink r:id="rId71" w:history="1">
        <w:r w:rsidRPr="00D86CC5">
          <w:rPr>
            <w:rStyle w:val="Hyperlink"/>
          </w:rPr>
          <w:t>http://www.sdltd.com/assets/audio/noise_cancellation_tutorials/events/FOOT1.wav</w:t>
        </w:r>
      </w:hyperlink>
    </w:p>
    <w:p w14:paraId="3D12A110" w14:textId="77777777" w:rsidR="000B4198" w:rsidRPr="000B4198" w:rsidRDefault="000B4198" w:rsidP="00BF33F6"/>
    <w:p w14:paraId="030A801F" w14:textId="3740C61E" w:rsidR="005509DF" w:rsidRPr="003F75E1" w:rsidRDefault="003840D6" w:rsidP="00C81CD0">
      <w:pPr>
        <w:pStyle w:val="Overskrift1"/>
        <w:rPr>
          <w:sz w:val="48"/>
          <w:szCs w:val="48"/>
        </w:rPr>
      </w:pPr>
      <w:bookmarkStart w:id="15" w:name="_Toc42540814"/>
      <w:r w:rsidRPr="003F75E1">
        <w:rPr>
          <w:sz w:val="48"/>
          <w:szCs w:val="48"/>
        </w:rPr>
        <w:t>Bilag - Hele vores kode:</w:t>
      </w:r>
      <w:bookmarkEnd w:id="15"/>
    </w:p>
    <w:p w14:paraId="6A16FBD6" w14:textId="59718D9B" w:rsidR="00FB7A6F" w:rsidRPr="00DA2BB6" w:rsidRDefault="00FB7A6F" w:rsidP="003F75E1">
      <w:pPr>
        <w:rPr>
          <w:b/>
          <w:bCs/>
          <w:sz w:val="28"/>
          <w:szCs w:val="28"/>
          <w:lang w:val="en-US"/>
        </w:rPr>
      </w:pPr>
      <w:r w:rsidRPr="00DA2BB6">
        <w:rPr>
          <w:b/>
          <w:bCs/>
          <w:sz w:val="28"/>
          <w:szCs w:val="28"/>
          <w:lang w:val="en-US"/>
        </w:rPr>
        <w:t>__init__.py</w:t>
      </w:r>
      <w:r w:rsidR="003F75E1" w:rsidRPr="00DA2BB6">
        <w:rPr>
          <w:b/>
          <w:bCs/>
          <w:sz w:val="28"/>
          <w:szCs w:val="28"/>
          <w:lang w:val="en-US"/>
        </w:rPr>
        <w:t xml:space="preserve"> </w:t>
      </w:r>
      <w:r w:rsidR="003F75E1" w:rsidRPr="00DA2BB6">
        <w:rPr>
          <w:sz w:val="28"/>
          <w:szCs w:val="28"/>
          <w:lang w:val="en-US"/>
        </w:rPr>
        <w:t xml:space="preserve">- </w:t>
      </w:r>
      <w:proofErr w:type="spellStart"/>
      <w:r w:rsidR="007047D4" w:rsidRPr="00DA2BB6">
        <w:rPr>
          <w:sz w:val="28"/>
          <w:szCs w:val="28"/>
          <w:lang w:val="en-US"/>
        </w:rPr>
        <w:t>Tomt</w:t>
      </w:r>
      <w:proofErr w:type="spellEnd"/>
      <w:r w:rsidR="007047D4" w:rsidRPr="00DA2BB6">
        <w:rPr>
          <w:sz w:val="28"/>
          <w:szCs w:val="28"/>
          <w:lang w:val="en-US"/>
        </w:rPr>
        <w:t xml:space="preserve"> script - </w:t>
      </w:r>
      <w:proofErr w:type="spellStart"/>
      <w:r w:rsidR="007047D4" w:rsidRPr="00DA2BB6">
        <w:rPr>
          <w:sz w:val="28"/>
          <w:szCs w:val="28"/>
          <w:lang w:val="en-US"/>
        </w:rPr>
        <w:t>tillader</w:t>
      </w:r>
      <w:proofErr w:type="spellEnd"/>
      <w:r w:rsidR="007047D4" w:rsidRPr="00DA2BB6">
        <w:rPr>
          <w:sz w:val="28"/>
          <w:szCs w:val="28"/>
          <w:lang w:val="en-US"/>
        </w:rPr>
        <w:t xml:space="preserve"> imports</w:t>
      </w:r>
    </w:p>
    <w:p w14:paraId="0447DCBA" w14:textId="745265B9" w:rsidR="00EC2D65" w:rsidRPr="007047D4" w:rsidRDefault="00DA2BB6" w:rsidP="003F75E1">
      <w:pPr>
        <w:rPr>
          <w:b/>
          <w:bCs/>
          <w:sz w:val="28"/>
          <w:szCs w:val="28"/>
          <w:lang w:val="en-US"/>
        </w:rPr>
      </w:pPr>
      <w:r>
        <w:rPr>
          <w:noProof/>
        </w:rPr>
        <w:drawing>
          <wp:anchor distT="0" distB="0" distL="114300" distR="114300" simplePos="0" relativeHeight="251523072" behindDoc="0" locked="0" layoutInCell="1" allowOverlap="1" wp14:anchorId="7715A0A5" wp14:editId="7AE65CED">
            <wp:simplePos x="0" y="0"/>
            <wp:positionH relativeFrom="column">
              <wp:posOffset>4018915</wp:posOffset>
            </wp:positionH>
            <wp:positionV relativeFrom="paragraph">
              <wp:posOffset>19050</wp:posOffset>
            </wp:positionV>
            <wp:extent cx="1957705" cy="1957705"/>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770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A3"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r w:rsidR="003F75E1" w:rsidRPr="007047D4">
        <w:rPr>
          <w:sz w:val="28"/>
          <w:szCs w:val="28"/>
          <w:lang w:val="en-US"/>
        </w:rPr>
        <w:t xml:space="preserve">- Side </w:t>
      </w:r>
      <w:r w:rsidR="005A630F">
        <w:rPr>
          <w:sz w:val="28"/>
          <w:szCs w:val="28"/>
          <w:lang w:val="en-US"/>
        </w:rPr>
        <w:t>X</w:t>
      </w:r>
    </w:p>
    <w:p w14:paraId="3BEE8C6B" w14:textId="13A3C0FE"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r w:rsidR="003F75E1" w:rsidRPr="002D5C51">
        <w:rPr>
          <w:sz w:val="28"/>
          <w:szCs w:val="28"/>
          <w:lang w:val="en-US"/>
        </w:rPr>
        <w:t>- Side X-Y</w:t>
      </w:r>
    </w:p>
    <w:p w14:paraId="20F9384F" w14:textId="2323093D"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r w:rsidR="003F75E1" w:rsidRPr="006C13B9">
        <w:rPr>
          <w:sz w:val="28"/>
          <w:szCs w:val="28"/>
          <w:lang w:val="en-US"/>
        </w:rPr>
        <w:t>- Side X-Y</w:t>
      </w:r>
    </w:p>
    <w:p w14:paraId="5163F41E" w14:textId="037208A3" w:rsidR="001060A3" w:rsidRDefault="001060A3" w:rsidP="003F75E1">
      <w:pPr>
        <w:rPr>
          <w:sz w:val="28"/>
          <w:szCs w:val="28"/>
          <w:lang w:val="en-US"/>
        </w:rPr>
      </w:pPr>
      <w:r w:rsidRPr="006C13B9">
        <w:rPr>
          <w:b/>
          <w:bCs/>
          <w:sz w:val="28"/>
          <w:szCs w:val="28"/>
          <w:lang w:val="en-US"/>
        </w:rPr>
        <w:t>Variabler.py</w:t>
      </w:r>
      <w:r w:rsidR="003F75E1" w:rsidRPr="006C13B9">
        <w:rPr>
          <w:b/>
          <w:bCs/>
          <w:sz w:val="28"/>
          <w:szCs w:val="28"/>
          <w:lang w:val="en-US"/>
        </w:rPr>
        <w:t xml:space="preserve"> </w:t>
      </w:r>
      <w:r w:rsidR="003F75E1" w:rsidRPr="006C13B9">
        <w:rPr>
          <w:sz w:val="28"/>
          <w:szCs w:val="28"/>
          <w:lang w:val="en-US"/>
        </w:rPr>
        <w:t>- Side X-Y</w:t>
      </w:r>
    </w:p>
    <w:p w14:paraId="6703D927" w14:textId="34A91389" w:rsidR="00DA2BB6" w:rsidRPr="00DA2BB6" w:rsidRDefault="00DA2BB6" w:rsidP="003F75E1">
      <w:pPr>
        <w:rPr>
          <w:sz w:val="28"/>
          <w:szCs w:val="28"/>
          <w:lang w:val="en-US"/>
        </w:rPr>
      </w:pPr>
      <w:r>
        <w:rPr>
          <w:b/>
          <w:bCs/>
          <w:sz w:val="28"/>
          <w:szCs w:val="28"/>
          <w:lang w:val="en-US"/>
        </w:rPr>
        <w:t>Classes.py</w:t>
      </w:r>
      <w:r>
        <w:rPr>
          <w:sz w:val="28"/>
          <w:szCs w:val="28"/>
          <w:lang w:val="en-US"/>
        </w:rPr>
        <w:t xml:space="preserve"> - Side X-Y</w:t>
      </w:r>
    </w:p>
    <w:p w14:paraId="6C860D2D" w14:textId="36F739FC" w:rsidR="008C7B4B" w:rsidRPr="006C13B9" w:rsidRDefault="00DA2BB6" w:rsidP="003F75E1">
      <w:pPr>
        <w:rPr>
          <w:b/>
          <w:bCs/>
          <w:sz w:val="28"/>
          <w:szCs w:val="28"/>
          <w:lang w:val="en-US"/>
        </w:rPr>
      </w:pPr>
      <w:r>
        <w:rPr>
          <w:noProof/>
        </w:rPr>
        <w:drawing>
          <wp:anchor distT="0" distB="0" distL="114300" distR="114300" simplePos="0" relativeHeight="251785216" behindDoc="0" locked="0" layoutInCell="1" allowOverlap="1" wp14:anchorId="1081AB1D" wp14:editId="5FC68A49">
            <wp:simplePos x="0" y="0"/>
            <wp:positionH relativeFrom="column">
              <wp:posOffset>4906530</wp:posOffset>
            </wp:positionH>
            <wp:positionV relativeFrom="paragraph">
              <wp:posOffset>305369</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77024" behindDoc="0" locked="0" layoutInCell="1" allowOverlap="1" wp14:anchorId="4C5E93E9" wp14:editId="60A2E343">
            <wp:simplePos x="0" y="0"/>
            <wp:positionH relativeFrom="column">
              <wp:posOffset>5490210</wp:posOffset>
            </wp:positionH>
            <wp:positionV relativeFrom="paragraph">
              <wp:posOffset>6086</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r w:rsidR="003F75E1" w:rsidRPr="006C13B9">
        <w:rPr>
          <w:sz w:val="28"/>
          <w:szCs w:val="28"/>
          <w:lang w:val="en-US"/>
        </w:rPr>
        <w:t>- Side X-Y</w:t>
      </w:r>
    </w:p>
    <w:p w14:paraId="0703988F" w14:textId="69ECA808" w:rsidR="00D21AAF" w:rsidRPr="006C13B9" w:rsidRDefault="00DA2BB6" w:rsidP="003F75E1">
      <w:pPr>
        <w:rPr>
          <w:b/>
          <w:bCs/>
          <w:sz w:val="28"/>
          <w:szCs w:val="28"/>
          <w:lang w:val="en-US"/>
        </w:rPr>
      </w:pPr>
      <w:r>
        <w:rPr>
          <w:noProof/>
        </w:rPr>
        <w:drawing>
          <wp:anchor distT="0" distB="0" distL="114300" distR="114300" simplePos="0" relativeHeight="251792384" behindDoc="0" locked="0" layoutInCell="1" allowOverlap="1" wp14:anchorId="75FA6793" wp14:editId="3E8153E9">
            <wp:simplePos x="0" y="0"/>
            <wp:positionH relativeFrom="margin">
              <wp:posOffset>5581270</wp:posOffset>
            </wp:positionH>
            <wp:positionV relativeFrom="paragraph">
              <wp:posOffset>87375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r w:rsidR="003F75E1" w:rsidRPr="006C13B9">
        <w:rPr>
          <w:sz w:val="28"/>
          <w:szCs w:val="28"/>
          <w:lang w:val="en-US"/>
        </w:rPr>
        <w:t>- Side X-Y</w:t>
      </w:r>
    </w:p>
    <w:p w14:paraId="66B501AB" w14:textId="3C42AF50"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r w:rsidR="003F75E1" w:rsidRPr="006C13B9">
        <w:rPr>
          <w:sz w:val="28"/>
          <w:szCs w:val="28"/>
          <w:lang w:val="en-US"/>
        </w:rPr>
        <w:t>- Side X-Y</w:t>
      </w:r>
      <w:r w:rsidR="00B87A6A" w:rsidRPr="00B87A6A">
        <w:rPr>
          <w:lang w:val="en-US"/>
        </w:rPr>
        <w:t xml:space="preserve"> </w:t>
      </w:r>
    </w:p>
    <w:p w14:paraId="56223AFD" w14:textId="5598DD43"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r w:rsidR="003F75E1" w:rsidRPr="006C13B9">
        <w:rPr>
          <w:sz w:val="28"/>
          <w:szCs w:val="28"/>
          <w:lang w:val="en-US"/>
        </w:rPr>
        <w:t>- Side X-Y</w:t>
      </w:r>
    </w:p>
    <w:p w14:paraId="46AA0B46" w14:textId="6179E061"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r w:rsidR="003F75E1" w:rsidRPr="006C13B9">
        <w:rPr>
          <w:sz w:val="28"/>
          <w:szCs w:val="28"/>
          <w:lang w:val="en-US"/>
        </w:rPr>
        <w:t>- Side X-Y</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4855723D" w14:textId="274886EB" w:rsidR="00D40E6A" w:rsidRDefault="00D40E6A">
      <w:pPr>
        <w:rPr>
          <w:lang w:val="en-US"/>
        </w:rPr>
      </w:pPr>
      <w:r>
        <w:rPr>
          <w:lang w:val="en-US"/>
        </w:rPr>
        <w:br w:type="page"/>
      </w:r>
    </w:p>
    <w:p w14:paraId="33375574" w14:textId="275F7A49" w:rsidR="00D40E6A" w:rsidRPr="00D00349" w:rsidRDefault="007047D4">
      <w:pPr>
        <w:rPr>
          <w:b/>
          <w:bCs/>
          <w:sz w:val="44"/>
          <w:szCs w:val="44"/>
        </w:rPr>
      </w:pPr>
      <w:r w:rsidRPr="00DA2BB6">
        <w:rPr>
          <w:rStyle w:val="Strk"/>
        </w:rPr>
        <w:lastRenderedPageBreak/>
        <w:t>start</w:t>
      </w:r>
      <w:r w:rsidR="00915C38" w:rsidRPr="00D00349">
        <w:rPr>
          <w:b/>
          <w:bCs/>
          <w:sz w:val="44"/>
          <w:szCs w:val="44"/>
        </w:rPr>
        <w:t>.py</w:t>
      </w:r>
      <w:r w:rsidRPr="00D00349">
        <w:rPr>
          <w:b/>
          <w:bCs/>
          <w:sz w:val="44"/>
          <w:szCs w:val="44"/>
        </w:rPr>
        <w:t>:</w:t>
      </w:r>
    </w:p>
    <w:p w14:paraId="37C5A1DA" w14:textId="0B158A6F"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C586C0"/>
          <w:sz w:val="21"/>
          <w:szCs w:val="21"/>
          <w:lang w:eastAsia="da-DK"/>
        </w:rPr>
        <w:t>import</w:t>
      </w:r>
      <w:r w:rsidRPr="005A630F">
        <w:rPr>
          <w:rFonts w:ascii="Consolas" w:eastAsia="Times New Roman" w:hAnsi="Consolas" w:cs="Times New Roman"/>
          <w:color w:val="D4D4D4"/>
          <w:sz w:val="21"/>
          <w:szCs w:val="21"/>
          <w:lang w:eastAsia="da-DK"/>
        </w:rPr>
        <w:t> Menu</w:t>
      </w:r>
    </w:p>
    <w:p w14:paraId="33DEE87C" w14:textId="77777777"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D4D4D4"/>
          <w:sz w:val="21"/>
          <w:szCs w:val="21"/>
          <w:lang w:eastAsia="da-DK"/>
        </w:rPr>
        <w:t>Menu.pygameMenuStart() </w:t>
      </w:r>
      <w:r w:rsidRPr="005A630F">
        <w:rPr>
          <w:rFonts w:ascii="Consolas" w:eastAsia="Times New Roman" w:hAnsi="Consolas" w:cs="Times New Roman"/>
          <w:color w:val="6A9955"/>
          <w:sz w:val="21"/>
          <w:szCs w:val="21"/>
          <w:lang w:eastAsia="da-DK"/>
        </w:rPr>
        <w:t>#start.py findes så menu importerer korrekt</w:t>
      </w:r>
    </w:p>
    <w:p w14:paraId="7C3D2DEA" w14:textId="09D520E8" w:rsidR="007047D4" w:rsidRDefault="007047D4">
      <w:pPr>
        <w:rPr>
          <w:rStyle w:val="Strk"/>
          <w:sz w:val="24"/>
          <w:szCs w:val="24"/>
        </w:rPr>
      </w:pPr>
    </w:p>
    <w:p w14:paraId="3AFF8EA2" w14:textId="3257ADC0" w:rsidR="00DA2BB6" w:rsidRDefault="005A630F" w:rsidP="00DA2BB6">
      <w:pPr>
        <w:rPr>
          <w:rStyle w:val="Strk"/>
        </w:rPr>
      </w:pPr>
      <w:r w:rsidRPr="00DA2BB6">
        <w:rPr>
          <w:rStyle w:val="Strk"/>
        </w:rPr>
        <w:t>Tekst.py:</w:t>
      </w:r>
    </w:p>
    <w:p w14:paraId="24EBC4CD" w14:textId="2946B03E" w:rsidR="005A630F" w:rsidRDefault="005A630F" w:rsidP="00DA2BB6">
      <w:pPr>
        <w:rPr>
          <w:rStyle w:val="Strk"/>
          <w:b w:val="0"/>
          <w:bCs w:val="0"/>
          <w:sz w:val="24"/>
          <w:szCs w:val="24"/>
        </w:rPr>
      </w:pPr>
    </w:p>
    <w:p w14:paraId="17E3F618" w14:textId="5C354A46" w:rsidR="00DA2BB6" w:rsidRPr="005E2C40" w:rsidRDefault="005E2C40" w:rsidP="00DA2BB6">
      <w:pPr>
        <w:rPr>
          <w:rStyle w:val="Strk"/>
          <w:lang w:val="en-US"/>
        </w:rPr>
      </w:pPr>
      <w:r w:rsidRPr="005E2C40">
        <w:rPr>
          <w:rStyle w:val="Strk"/>
          <w:lang w:val="en-US"/>
        </w:rPr>
        <w:t>Menu.py:</w:t>
      </w:r>
    </w:p>
    <w:p w14:paraId="76351710" w14:textId="6DC2B77F" w:rsidR="00DA2BB6" w:rsidRPr="005E2C40" w:rsidRDefault="00DA2BB6" w:rsidP="00DA2BB6">
      <w:pPr>
        <w:rPr>
          <w:rStyle w:val="Strk"/>
          <w:b w:val="0"/>
          <w:bCs w:val="0"/>
          <w:sz w:val="24"/>
          <w:szCs w:val="24"/>
          <w:lang w:val="en-US"/>
        </w:rPr>
      </w:pPr>
    </w:p>
    <w:p w14:paraId="6206788C" w14:textId="5F9CAF2A" w:rsidR="00DA2BB6" w:rsidRPr="005E2C40" w:rsidRDefault="005E2C40" w:rsidP="00DA2BB6">
      <w:pPr>
        <w:rPr>
          <w:rStyle w:val="Strk"/>
          <w:lang w:val="en-US"/>
        </w:rPr>
      </w:pPr>
      <w:r w:rsidRPr="005E2C40">
        <w:rPr>
          <w:rStyle w:val="Strk"/>
          <w:lang w:val="en-US"/>
        </w:rPr>
        <w:t>Variabler.py:</w:t>
      </w:r>
    </w:p>
    <w:p w14:paraId="68E234F8" w14:textId="4916FB6A" w:rsidR="005E2C40" w:rsidRPr="005E2C40" w:rsidRDefault="005E2C40" w:rsidP="00DA2BB6">
      <w:pPr>
        <w:rPr>
          <w:rStyle w:val="Strk"/>
          <w:b w:val="0"/>
          <w:bCs w:val="0"/>
          <w:sz w:val="24"/>
          <w:szCs w:val="24"/>
          <w:lang w:val="en-US"/>
        </w:rPr>
      </w:pPr>
    </w:p>
    <w:p w14:paraId="11B7EBE0" w14:textId="6FB29C48" w:rsidR="005E2C40" w:rsidRPr="005E2C40" w:rsidRDefault="005E2C40" w:rsidP="00DA2BB6">
      <w:pPr>
        <w:rPr>
          <w:rStyle w:val="Strk"/>
          <w:lang w:val="en-US"/>
        </w:rPr>
      </w:pPr>
      <w:r w:rsidRPr="005E2C40">
        <w:rPr>
          <w:rStyle w:val="Strk"/>
          <w:lang w:val="en-US"/>
        </w:rPr>
        <w:t>C</w:t>
      </w:r>
      <w:r>
        <w:rPr>
          <w:rStyle w:val="Strk"/>
          <w:lang w:val="en-US"/>
        </w:rPr>
        <w:t>lasses.py:</w:t>
      </w:r>
    </w:p>
    <w:p w14:paraId="6050EFFC" w14:textId="77777777" w:rsidR="005E2C40" w:rsidRPr="005E2C40" w:rsidRDefault="005E2C40" w:rsidP="00DA2BB6">
      <w:pPr>
        <w:rPr>
          <w:rStyle w:val="Strk"/>
          <w:b w:val="0"/>
          <w:bCs w:val="0"/>
          <w:sz w:val="24"/>
          <w:szCs w:val="24"/>
          <w:lang w:val="en-US"/>
        </w:rPr>
      </w:pPr>
    </w:p>
    <w:p w14:paraId="453936CC" w14:textId="306AF856" w:rsidR="00DA2BB6" w:rsidRPr="005E2C40" w:rsidRDefault="005E2C40" w:rsidP="00DA2BB6">
      <w:pPr>
        <w:rPr>
          <w:rStyle w:val="Strk"/>
          <w:lang w:val="en-US"/>
        </w:rPr>
      </w:pPr>
      <w:r w:rsidRPr="005E2C40">
        <w:rPr>
          <w:rStyle w:val="Strk"/>
          <w:lang w:val="en-US"/>
        </w:rPr>
        <w:t>SaveFile.py</w:t>
      </w:r>
      <w:r>
        <w:rPr>
          <w:rStyle w:val="Strk"/>
          <w:lang w:val="en-US"/>
        </w:rPr>
        <w:t>:</w:t>
      </w:r>
    </w:p>
    <w:p w14:paraId="4DB0B4CB" w14:textId="0F14A564" w:rsidR="00DA2BB6" w:rsidRPr="005E2C40" w:rsidRDefault="00DA2BB6" w:rsidP="00DA2BB6">
      <w:pPr>
        <w:rPr>
          <w:rStyle w:val="Strk"/>
          <w:b w:val="0"/>
          <w:bCs w:val="0"/>
          <w:sz w:val="24"/>
          <w:szCs w:val="24"/>
          <w:lang w:val="en-US"/>
        </w:rPr>
      </w:pPr>
    </w:p>
    <w:p w14:paraId="2619B868" w14:textId="215E0ED0" w:rsidR="00DA2BB6" w:rsidRPr="005E2C40" w:rsidRDefault="005E2C40" w:rsidP="00DA2BB6">
      <w:pPr>
        <w:rPr>
          <w:rStyle w:val="Strk"/>
          <w:lang w:val="en-US"/>
        </w:rPr>
      </w:pPr>
      <w:r>
        <w:rPr>
          <w:rStyle w:val="Strk"/>
          <w:lang w:val="en-US"/>
        </w:rPr>
        <w:t>Cutscene1.py:</w:t>
      </w:r>
    </w:p>
    <w:p w14:paraId="5C02302C" w14:textId="5AFEFF7E" w:rsidR="00DA2BB6" w:rsidRPr="005E2C40" w:rsidRDefault="00DA2BB6" w:rsidP="00DA2BB6">
      <w:pPr>
        <w:rPr>
          <w:rStyle w:val="Strk"/>
          <w:b w:val="0"/>
          <w:bCs w:val="0"/>
          <w:sz w:val="24"/>
          <w:szCs w:val="24"/>
          <w:lang w:val="en-US"/>
        </w:rPr>
      </w:pPr>
    </w:p>
    <w:p w14:paraId="39AA5B56" w14:textId="577ED0A7" w:rsidR="005E2C40" w:rsidRPr="005E2C40" w:rsidRDefault="005E2C40" w:rsidP="00DA2BB6">
      <w:pPr>
        <w:rPr>
          <w:rStyle w:val="Strk"/>
          <w:lang w:val="en-US"/>
        </w:rPr>
      </w:pPr>
      <w:r w:rsidRPr="005E2C40">
        <w:rPr>
          <w:rStyle w:val="Strk"/>
          <w:lang w:val="en-US"/>
        </w:rPr>
        <w:t>Ga</w:t>
      </w:r>
      <w:r>
        <w:rPr>
          <w:rStyle w:val="Strk"/>
          <w:lang w:val="en-US"/>
        </w:rPr>
        <w:t>me.py:</w:t>
      </w:r>
    </w:p>
    <w:p w14:paraId="494786EA" w14:textId="580F9DB7" w:rsidR="005E2C40" w:rsidRDefault="005E2C40" w:rsidP="00DA2BB6">
      <w:pPr>
        <w:rPr>
          <w:rStyle w:val="Strk"/>
          <w:b w:val="0"/>
          <w:bCs w:val="0"/>
          <w:sz w:val="24"/>
          <w:szCs w:val="24"/>
          <w:lang w:val="en-US"/>
        </w:rPr>
      </w:pPr>
    </w:p>
    <w:p w14:paraId="6A226618" w14:textId="13EA4F71" w:rsidR="005E2C40" w:rsidRPr="005E2C40" w:rsidRDefault="005E2C40" w:rsidP="00DA2BB6">
      <w:pPr>
        <w:rPr>
          <w:rStyle w:val="Strk"/>
          <w:lang w:val="en-US"/>
        </w:rPr>
      </w:pPr>
      <w:r>
        <w:rPr>
          <w:rStyle w:val="Strk"/>
        </w:rPr>
        <w:t>Hallway2.py:</w:t>
      </w:r>
    </w:p>
    <w:p w14:paraId="5C898D04" w14:textId="1EF658FA" w:rsidR="00DA2BB6" w:rsidRDefault="00DA2BB6" w:rsidP="00DA2BB6">
      <w:pPr>
        <w:rPr>
          <w:rStyle w:val="Strk"/>
          <w:b w:val="0"/>
          <w:bCs w:val="0"/>
          <w:sz w:val="24"/>
          <w:szCs w:val="24"/>
          <w:lang w:val="en-US"/>
        </w:rPr>
      </w:pPr>
    </w:p>
    <w:p w14:paraId="6BC027C3" w14:textId="2CFF2174" w:rsidR="005E2C40" w:rsidRPr="005E2C40" w:rsidRDefault="005E2C40" w:rsidP="00DA2BB6">
      <w:pPr>
        <w:rPr>
          <w:rStyle w:val="Strk"/>
          <w:lang w:val="en-US"/>
        </w:rPr>
      </w:pPr>
      <w:r>
        <w:rPr>
          <w:rStyle w:val="Strk"/>
        </w:rPr>
        <w:t>Hallway3.py:</w:t>
      </w:r>
    </w:p>
    <w:sectPr w:rsidR="005E2C40" w:rsidRPr="005E2C40">
      <w:headerReference w:type="default" r:id="rId74"/>
      <w:footerReference w:type="default" r:id="rId75"/>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D8677" w14:textId="77777777" w:rsidR="000010F6" w:rsidRDefault="000010F6" w:rsidP="007E6BD3">
      <w:pPr>
        <w:spacing w:after="0" w:line="240" w:lineRule="auto"/>
      </w:pPr>
      <w:r>
        <w:separator/>
      </w:r>
    </w:p>
  </w:endnote>
  <w:endnote w:type="continuationSeparator" w:id="0">
    <w:p w14:paraId="3897DC28" w14:textId="77777777" w:rsidR="000010F6" w:rsidRDefault="000010F6" w:rsidP="007E6BD3">
      <w:pPr>
        <w:spacing w:after="0" w:line="240" w:lineRule="auto"/>
      </w:pPr>
      <w:r>
        <w:continuationSeparator/>
      </w:r>
    </w:p>
  </w:endnote>
  <w:endnote w:type="continuationNotice" w:id="1">
    <w:p w14:paraId="6D916358" w14:textId="77777777" w:rsidR="000010F6" w:rsidRDefault="000010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BF33F6" w:rsidRDefault="00BF33F6"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C44CB" w14:textId="77777777" w:rsidR="000010F6" w:rsidRDefault="000010F6" w:rsidP="007E6BD3">
      <w:pPr>
        <w:spacing w:after="0" w:line="240" w:lineRule="auto"/>
      </w:pPr>
      <w:r>
        <w:separator/>
      </w:r>
    </w:p>
  </w:footnote>
  <w:footnote w:type="continuationSeparator" w:id="0">
    <w:p w14:paraId="7F26A76B" w14:textId="77777777" w:rsidR="000010F6" w:rsidRDefault="000010F6" w:rsidP="007E6BD3">
      <w:pPr>
        <w:spacing w:after="0" w:line="240" w:lineRule="auto"/>
      </w:pPr>
      <w:r>
        <w:continuationSeparator/>
      </w:r>
    </w:p>
  </w:footnote>
  <w:footnote w:type="continuationNotice" w:id="1">
    <w:p w14:paraId="3A683C4E" w14:textId="77777777" w:rsidR="000010F6" w:rsidRDefault="000010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BF33F6" w:rsidRDefault="00BF33F6">
    <w:pPr>
      <w:pStyle w:val="Sidehoved"/>
      <w:rPr>
        <w:lang w:val="en-US"/>
      </w:rPr>
    </w:pPr>
    <w:r w:rsidRPr="008145A9">
      <w:rPr>
        <w:lang w:val="en-US"/>
      </w:rPr>
      <w:t xml:space="preserve">Life of Mark - The </w:t>
    </w:r>
    <w:r>
      <w:rPr>
        <w:lang w:val="en-US"/>
      </w:rPr>
      <w:t>List - Synopsis</w:t>
    </w:r>
  </w:p>
  <w:p w14:paraId="5FD02802" w14:textId="303B10DD" w:rsidR="00BF33F6" w:rsidRDefault="00BF33F6" w:rsidP="006B1A82">
    <w:pPr>
      <w:pStyle w:val="Sidehoved"/>
      <w:rPr>
        <w:lang w:val="en-US"/>
      </w:rPr>
    </w:pPr>
    <w:r>
      <w:rPr>
        <w:lang w:val="en-US"/>
      </w:rPr>
      <w:t>Hodyah, Lac, Mads, Kristian H</w:t>
    </w:r>
  </w:p>
  <w:p w14:paraId="6502CAAB" w14:textId="3AEFDC85" w:rsidR="00BF33F6" w:rsidRPr="008145A9" w:rsidRDefault="00BF33F6"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0F6"/>
    <w:rsid w:val="00001A70"/>
    <w:rsid w:val="00001EA2"/>
    <w:rsid w:val="000034CC"/>
    <w:rsid w:val="00025FCB"/>
    <w:rsid w:val="00034FE9"/>
    <w:rsid w:val="00045CDD"/>
    <w:rsid w:val="00046D12"/>
    <w:rsid w:val="00063821"/>
    <w:rsid w:val="0007581B"/>
    <w:rsid w:val="000963AA"/>
    <w:rsid w:val="000A44B8"/>
    <w:rsid w:val="000B4198"/>
    <w:rsid w:val="000B7FFD"/>
    <w:rsid w:val="000C43C4"/>
    <w:rsid w:val="000D4C9C"/>
    <w:rsid w:val="000D5BDF"/>
    <w:rsid w:val="000D68CF"/>
    <w:rsid w:val="000D6A7F"/>
    <w:rsid w:val="000E3147"/>
    <w:rsid w:val="000F15E9"/>
    <w:rsid w:val="000F2570"/>
    <w:rsid w:val="000F7F02"/>
    <w:rsid w:val="00105B33"/>
    <w:rsid w:val="001060A3"/>
    <w:rsid w:val="00107B18"/>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207D"/>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E2C40"/>
    <w:rsid w:val="005E4956"/>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33F6"/>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603A"/>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521"/>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A2BB6"/>
    <w:rsid w:val="00DB3BAF"/>
    <w:rsid w:val="00DB3F4D"/>
    <w:rsid w:val="00DD092A"/>
    <w:rsid w:val="00DD78BA"/>
    <w:rsid w:val="00DE0F51"/>
    <w:rsid w:val="00DE61B1"/>
    <w:rsid w:val="00DE62DE"/>
    <w:rsid w:val="00DF71E7"/>
    <w:rsid w:val="00E0076E"/>
    <w:rsid w:val="00E0537E"/>
    <w:rsid w:val="00E1334C"/>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171EB"/>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uiPriority w:val="22"/>
    <w:qFormat/>
    <w:rsid w:val="00DA2BB6"/>
    <w:rPr>
      <w:b/>
      <w:bCs/>
      <w:sz w:val="44"/>
      <w:szCs w:val="44"/>
    </w:rPr>
  </w:style>
  <w:style w:type="character" w:styleId="Ulstomtale">
    <w:name w:val="Unresolved Mention"/>
    <w:basedOn w:val="Standardskrifttypeiafsnit"/>
    <w:uiPriority w:val="99"/>
    <w:semiHidden/>
    <w:unhideWhenUsed/>
    <w:rsid w:val="00BF33F6"/>
    <w:rPr>
      <w:color w:val="605E5C"/>
      <w:shd w:val="clear" w:color="auto" w:fill="E1DFDD"/>
    </w:rPr>
  </w:style>
  <w:style w:type="character" w:styleId="BesgtLink">
    <w:name w:val="FollowedHyperlink"/>
    <w:basedOn w:val="Standardskrifttypeiafsnit"/>
    <w:uiPriority w:val="99"/>
    <w:semiHidden/>
    <w:unhideWhenUsed/>
    <w:rsid w:val="000B4198"/>
    <w:rPr>
      <w:color w:val="954F72" w:themeColor="followedHyperlink"/>
      <w:u w:val="single"/>
    </w:rPr>
  </w:style>
  <w:style w:type="paragraph" w:styleId="Ingenafstand">
    <w:name w:val="No Spacing"/>
    <w:uiPriority w:val="1"/>
    <w:qFormat/>
    <w:rsid w:val="00DA2B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631470188">
      <w:bodyDiv w:val="1"/>
      <w:marLeft w:val="0"/>
      <w:marRight w:val="0"/>
      <w:marTop w:val="0"/>
      <w:marBottom w:val="0"/>
      <w:divBdr>
        <w:top w:val="none" w:sz="0" w:space="0" w:color="auto"/>
        <w:left w:val="none" w:sz="0" w:space="0" w:color="auto"/>
        <w:bottom w:val="none" w:sz="0" w:space="0" w:color="auto"/>
        <w:right w:val="none" w:sz="0" w:space="0" w:color="auto"/>
      </w:divBdr>
      <w:divsChild>
        <w:div w:id="1761101391">
          <w:marLeft w:val="0"/>
          <w:marRight w:val="0"/>
          <w:marTop w:val="0"/>
          <w:marBottom w:val="0"/>
          <w:divBdr>
            <w:top w:val="none" w:sz="0" w:space="0" w:color="auto"/>
            <w:left w:val="none" w:sz="0" w:space="0" w:color="auto"/>
            <w:bottom w:val="none" w:sz="0" w:space="0" w:color="auto"/>
            <w:right w:val="none" w:sz="0" w:space="0" w:color="auto"/>
          </w:divBdr>
          <w:divsChild>
            <w:div w:id="2078745330">
              <w:marLeft w:val="0"/>
              <w:marRight w:val="0"/>
              <w:marTop w:val="0"/>
              <w:marBottom w:val="0"/>
              <w:divBdr>
                <w:top w:val="none" w:sz="0" w:space="0" w:color="auto"/>
                <w:left w:val="none" w:sz="0" w:space="0" w:color="auto"/>
                <w:bottom w:val="none" w:sz="0" w:space="0" w:color="auto"/>
                <w:right w:val="none" w:sz="0" w:space="0" w:color="auto"/>
              </w:divBdr>
            </w:div>
            <w:div w:id="844441277">
              <w:marLeft w:val="0"/>
              <w:marRight w:val="0"/>
              <w:marTop w:val="0"/>
              <w:marBottom w:val="0"/>
              <w:divBdr>
                <w:top w:val="none" w:sz="0" w:space="0" w:color="auto"/>
                <w:left w:val="none" w:sz="0" w:space="0" w:color="auto"/>
                <w:bottom w:val="none" w:sz="0" w:space="0" w:color="auto"/>
                <w:right w:val="none" w:sz="0" w:space="0" w:color="auto"/>
              </w:divBdr>
            </w:div>
            <w:div w:id="806702030">
              <w:marLeft w:val="0"/>
              <w:marRight w:val="0"/>
              <w:marTop w:val="0"/>
              <w:marBottom w:val="0"/>
              <w:divBdr>
                <w:top w:val="none" w:sz="0" w:space="0" w:color="auto"/>
                <w:left w:val="none" w:sz="0" w:space="0" w:color="auto"/>
                <w:bottom w:val="none" w:sz="0" w:space="0" w:color="auto"/>
                <w:right w:val="none" w:sz="0" w:space="0" w:color="auto"/>
              </w:divBdr>
            </w:div>
            <w:div w:id="1231424746">
              <w:marLeft w:val="0"/>
              <w:marRight w:val="0"/>
              <w:marTop w:val="0"/>
              <w:marBottom w:val="0"/>
              <w:divBdr>
                <w:top w:val="none" w:sz="0" w:space="0" w:color="auto"/>
                <w:left w:val="none" w:sz="0" w:space="0" w:color="auto"/>
                <w:bottom w:val="none" w:sz="0" w:space="0" w:color="auto"/>
                <w:right w:val="none" w:sz="0" w:space="0" w:color="auto"/>
              </w:divBdr>
            </w:div>
            <w:div w:id="2102211906">
              <w:marLeft w:val="0"/>
              <w:marRight w:val="0"/>
              <w:marTop w:val="0"/>
              <w:marBottom w:val="0"/>
              <w:divBdr>
                <w:top w:val="none" w:sz="0" w:space="0" w:color="auto"/>
                <w:left w:val="none" w:sz="0" w:space="0" w:color="auto"/>
                <w:bottom w:val="none" w:sz="0" w:space="0" w:color="auto"/>
                <w:right w:val="none" w:sz="0" w:space="0" w:color="auto"/>
              </w:divBdr>
            </w:div>
            <w:div w:id="745222674">
              <w:marLeft w:val="0"/>
              <w:marRight w:val="0"/>
              <w:marTop w:val="0"/>
              <w:marBottom w:val="0"/>
              <w:divBdr>
                <w:top w:val="none" w:sz="0" w:space="0" w:color="auto"/>
                <w:left w:val="none" w:sz="0" w:space="0" w:color="auto"/>
                <w:bottom w:val="none" w:sz="0" w:space="0" w:color="auto"/>
                <w:right w:val="none" w:sz="0" w:space="0" w:color="auto"/>
              </w:divBdr>
            </w:div>
            <w:div w:id="47344237">
              <w:marLeft w:val="0"/>
              <w:marRight w:val="0"/>
              <w:marTop w:val="0"/>
              <w:marBottom w:val="0"/>
              <w:divBdr>
                <w:top w:val="none" w:sz="0" w:space="0" w:color="auto"/>
                <w:left w:val="none" w:sz="0" w:space="0" w:color="auto"/>
                <w:bottom w:val="none" w:sz="0" w:space="0" w:color="auto"/>
                <w:right w:val="none" w:sz="0" w:space="0" w:color="auto"/>
              </w:divBdr>
            </w:div>
            <w:div w:id="302200686">
              <w:marLeft w:val="0"/>
              <w:marRight w:val="0"/>
              <w:marTop w:val="0"/>
              <w:marBottom w:val="0"/>
              <w:divBdr>
                <w:top w:val="none" w:sz="0" w:space="0" w:color="auto"/>
                <w:left w:val="none" w:sz="0" w:space="0" w:color="auto"/>
                <w:bottom w:val="none" w:sz="0" w:space="0" w:color="auto"/>
                <w:right w:val="none" w:sz="0" w:space="0" w:color="auto"/>
              </w:divBdr>
            </w:div>
            <w:div w:id="159736424">
              <w:marLeft w:val="0"/>
              <w:marRight w:val="0"/>
              <w:marTop w:val="0"/>
              <w:marBottom w:val="0"/>
              <w:divBdr>
                <w:top w:val="none" w:sz="0" w:space="0" w:color="auto"/>
                <w:left w:val="none" w:sz="0" w:space="0" w:color="auto"/>
                <w:bottom w:val="none" w:sz="0" w:space="0" w:color="auto"/>
                <w:right w:val="none" w:sz="0" w:space="0" w:color="auto"/>
              </w:divBdr>
            </w:div>
            <w:div w:id="1512911951">
              <w:marLeft w:val="0"/>
              <w:marRight w:val="0"/>
              <w:marTop w:val="0"/>
              <w:marBottom w:val="0"/>
              <w:divBdr>
                <w:top w:val="none" w:sz="0" w:space="0" w:color="auto"/>
                <w:left w:val="none" w:sz="0" w:space="0" w:color="auto"/>
                <w:bottom w:val="none" w:sz="0" w:space="0" w:color="auto"/>
                <w:right w:val="none" w:sz="0" w:space="0" w:color="auto"/>
              </w:divBdr>
            </w:div>
            <w:div w:id="1559394462">
              <w:marLeft w:val="0"/>
              <w:marRight w:val="0"/>
              <w:marTop w:val="0"/>
              <w:marBottom w:val="0"/>
              <w:divBdr>
                <w:top w:val="none" w:sz="0" w:space="0" w:color="auto"/>
                <w:left w:val="none" w:sz="0" w:space="0" w:color="auto"/>
                <w:bottom w:val="none" w:sz="0" w:space="0" w:color="auto"/>
                <w:right w:val="none" w:sz="0" w:space="0" w:color="auto"/>
              </w:divBdr>
            </w:div>
            <w:div w:id="1714965640">
              <w:marLeft w:val="0"/>
              <w:marRight w:val="0"/>
              <w:marTop w:val="0"/>
              <w:marBottom w:val="0"/>
              <w:divBdr>
                <w:top w:val="none" w:sz="0" w:space="0" w:color="auto"/>
                <w:left w:val="none" w:sz="0" w:space="0" w:color="auto"/>
                <w:bottom w:val="none" w:sz="0" w:space="0" w:color="auto"/>
                <w:right w:val="none" w:sz="0" w:space="0" w:color="auto"/>
              </w:divBdr>
            </w:div>
            <w:div w:id="476457454">
              <w:marLeft w:val="0"/>
              <w:marRight w:val="0"/>
              <w:marTop w:val="0"/>
              <w:marBottom w:val="0"/>
              <w:divBdr>
                <w:top w:val="none" w:sz="0" w:space="0" w:color="auto"/>
                <w:left w:val="none" w:sz="0" w:space="0" w:color="auto"/>
                <w:bottom w:val="none" w:sz="0" w:space="0" w:color="auto"/>
                <w:right w:val="none" w:sz="0" w:space="0" w:color="auto"/>
              </w:divBdr>
            </w:div>
            <w:div w:id="743264282">
              <w:marLeft w:val="0"/>
              <w:marRight w:val="0"/>
              <w:marTop w:val="0"/>
              <w:marBottom w:val="0"/>
              <w:divBdr>
                <w:top w:val="none" w:sz="0" w:space="0" w:color="auto"/>
                <w:left w:val="none" w:sz="0" w:space="0" w:color="auto"/>
                <w:bottom w:val="none" w:sz="0" w:space="0" w:color="auto"/>
                <w:right w:val="none" w:sz="0" w:space="0" w:color="auto"/>
              </w:divBdr>
            </w:div>
            <w:div w:id="189219758">
              <w:marLeft w:val="0"/>
              <w:marRight w:val="0"/>
              <w:marTop w:val="0"/>
              <w:marBottom w:val="0"/>
              <w:divBdr>
                <w:top w:val="none" w:sz="0" w:space="0" w:color="auto"/>
                <w:left w:val="none" w:sz="0" w:space="0" w:color="auto"/>
                <w:bottom w:val="none" w:sz="0" w:space="0" w:color="auto"/>
                <w:right w:val="none" w:sz="0" w:space="0" w:color="auto"/>
              </w:divBdr>
            </w:div>
            <w:div w:id="27150229">
              <w:marLeft w:val="0"/>
              <w:marRight w:val="0"/>
              <w:marTop w:val="0"/>
              <w:marBottom w:val="0"/>
              <w:divBdr>
                <w:top w:val="none" w:sz="0" w:space="0" w:color="auto"/>
                <w:left w:val="none" w:sz="0" w:space="0" w:color="auto"/>
                <w:bottom w:val="none" w:sz="0" w:space="0" w:color="auto"/>
                <w:right w:val="none" w:sz="0" w:space="0" w:color="auto"/>
              </w:divBdr>
            </w:div>
            <w:div w:id="851142111">
              <w:marLeft w:val="0"/>
              <w:marRight w:val="0"/>
              <w:marTop w:val="0"/>
              <w:marBottom w:val="0"/>
              <w:divBdr>
                <w:top w:val="none" w:sz="0" w:space="0" w:color="auto"/>
                <w:left w:val="none" w:sz="0" w:space="0" w:color="auto"/>
                <w:bottom w:val="none" w:sz="0" w:space="0" w:color="auto"/>
                <w:right w:val="none" w:sz="0" w:space="0" w:color="auto"/>
              </w:divBdr>
            </w:div>
            <w:div w:id="953438293">
              <w:marLeft w:val="0"/>
              <w:marRight w:val="0"/>
              <w:marTop w:val="0"/>
              <w:marBottom w:val="0"/>
              <w:divBdr>
                <w:top w:val="none" w:sz="0" w:space="0" w:color="auto"/>
                <w:left w:val="none" w:sz="0" w:space="0" w:color="auto"/>
                <w:bottom w:val="none" w:sz="0" w:space="0" w:color="auto"/>
                <w:right w:val="none" w:sz="0" w:space="0" w:color="auto"/>
              </w:divBdr>
            </w:div>
            <w:div w:id="2143380728">
              <w:marLeft w:val="0"/>
              <w:marRight w:val="0"/>
              <w:marTop w:val="0"/>
              <w:marBottom w:val="0"/>
              <w:divBdr>
                <w:top w:val="none" w:sz="0" w:space="0" w:color="auto"/>
                <w:left w:val="none" w:sz="0" w:space="0" w:color="auto"/>
                <w:bottom w:val="none" w:sz="0" w:space="0" w:color="auto"/>
                <w:right w:val="none" w:sz="0" w:space="0" w:color="auto"/>
              </w:divBdr>
            </w:div>
            <w:div w:id="500199921">
              <w:marLeft w:val="0"/>
              <w:marRight w:val="0"/>
              <w:marTop w:val="0"/>
              <w:marBottom w:val="0"/>
              <w:divBdr>
                <w:top w:val="none" w:sz="0" w:space="0" w:color="auto"/>
                <w:left w:val="none" w:sz="0" w:space="0" w:color="auto"/>
                <w:bottom w:val="none" w:sz="0" w:space="0" w:color="auto"/>
                <w:right w:val="none" w:sz="0" w:space="0" w:color="auto"/>
              </w:divBdr>
            </w:div>
            <w:div w:id="11702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oleObject" Target="embeddings/oleObject4.bin"/><Relationship Id="rId50" Type="http://schemas.openxmlformats.org/officeDocument/2006/relationships/image" Target="media/image34.emf"/><Relationship Id="rId55"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hyperlink" Target="https://freesound.org/people/Leszek_Szary/sounds/171673/"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www.sdltd.com/assets/audio/noise_cancellation_tutorials/events/FOOT1.wav"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38.emf"/><Relationship Id="rId66" Type="http://schemas.openxmlformats.org/officeDocument/2006/relationships/image" Target="media/image44.png"/><Relationship Id="rId7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5.bin"/><Relationship Id="rId57" Type="http://schemas.openxmlformats.org/officeDocument/2006/relationships/oleObject" Target="embeddings/oleObject9.bin"/><Relationship Id="rId61" Type="http://schemas.openxmlformats.org/officeDocument/2006/relationships/oleObject" Target="embeddings/oleObject11.bin"/><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emf"/><Relationship Id="rId60" Type="http://schemas.openxmlformats.org/officeDocument/2006/relationships/image" Target="media/image39.emf"/><Relationship Id="rId65" Type="http://schemas.openxmlformats.org/officeDocument/2006/relationships/image" Target="media/image43.png"/><Relationship Id="rId73"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2.bin"/><Relationship Id="rId48" Type="http://schemas.openxmlformats.org/officeDocument/2006/relationships/image" Target="media/image33.emf"/><Relationship Id="rId56" Type="http://schemas.openxmlformats.org/officeDocument/2006/relationships/image" Target="media/image37.emf"/><Relationship Id="rId64" Type="http://schemas.openxmlformats.org/officeDocument/2006/relationships/image" Target="media/image42.png"/><Relationship Id="rId69" Type="http://schemas.openxmlformats.org/officeDocument/2006/relationships/hyperlink" Target="https://freesound.org/people/Free-Rush/sounds/336933/"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oleObject" Target="embeddings/oleObject6.bin"/><Relationship Id="rId72"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emf"/><Relationship Id="rId59" Type="http://schemas.openxmlformats.org/officeDocument/2006/relationships/oleObject" Target="embeddings/oleObject10.bin"/><Relationship Id="rId67" Type="http://schemas.openxmlformats.org/officeDocument/2006/relationships/hyperlink" Target="https://www.dafont.com/dinotype.font" TargetMode="External"/><Relationship Id="rId20" Type="http://schemas.openxmlformats.org/officeDocument/2006/relationships/image" Target="media/image9.png"/><Relationship Id="rId41" Type="http://schemas.openxmlformats.org/officeDocument/2006/relationships/oleObject" Target="embeddings/oleObject1.bin"/><Relationship Id="rId54" Type="http://schemas.openxmlformats.org/officeDocument/2006/relationships/image" Target="media/image36.emf"/><Relationship Id="rId62" Type="http://schemas.openxmlformats.org/officeDocument/2006/relationships/image" Target="media/image40.png"/><Relationship Id="rId70" Type="http://schemas.openxmlformats.org/officeDocument/2006/relationships/hyperlink" Target="http://soundbible.com/384-Single-Water-Droplet.htm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f0e684f2-bab4-409c-89cc-b34f56016d57" ContentTypeId="0x01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DC470-055E-48FA-A301-8139FA10C5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3.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4.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A6532B5-6235-45C5-BB25-253E37245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16</Pages>
  <Words>2294</Words>
  <Characters>13994</Characters>
  <Application>Microsoft Office Word</Application>
  <DocSecurity>0</DocSecurity>
  <Lines>116</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16256</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13</cp:revision>
  <dcterms:created xsi:type="dcterms:W3CDTF">2020-06-03T18:18:00Z</dcterms:created>
  <dcterms:modified xsi:type="dcterms:W3CDTF">2020-06-08T18:42:00Z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