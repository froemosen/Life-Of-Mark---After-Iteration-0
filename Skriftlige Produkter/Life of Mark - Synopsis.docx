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00DFE8" w14:textId="77777777" w:rsidR="00712879" w:rsidRDefault="00712879" w:rsidP="00712879">
      <w:r>
        <w:rPr>
          <w:noProof/>
        </w:rPr>
        <w:drawing>
          <wp:anchor distT="0" distB="0" distL="114300" distR="114300" simplePos="0" relativeHeight="251658243" behindDoc="0" locked="0" layoutInCell="1" allowOverlap="1" wp14:anchorId="71BF90EF" wp14:editId="160AD0EA">
            <wp:simplePos x="0" y="0"/>
            <wp:positionH relativeFrom="page">
              <wp:align>right</wp:align>
            </wp:positionH>
            <wp:positionV relativeFrom="paragraph">
              <wp:posOffset>-620766</wp:posOffset>
            </wp:positionV>
            <wp:extent cx="7548113" cy="2263110"/>
            <wp:effectExtent l="0" t="0" r="0" b="4445"/>
            <wp:wrapNone/>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548113" cy="2263110"/>
                    </a:xfrm>
                    <a:prstGeom prst="rect">
                      <a:avLst/>
                    </a:prstGeom>
                  </pic:spPr>
                </pic:pic>
              </a:graphicData>
            </a:graphic>
            <wp14:sizeRelH relativeFrom="margin">
              <wp14:pctWidth>0</wp14:pctWidth>
            </wp14:sizeRelH>
            <wp14:sizeRelV relativeFrom="margin">
              <wp14:pctHeight>0</wp14:pctHeight>
            </wp14:sizeRelV>
          </wp:anchor>
        </w:drawing>
      </w:r>
    </w:p>
    <w:p w14:paraId="6706DE34" w14:textId="669BD95B" w:rsidR="00712879" w:rsidRDefault="00712879" w:rsidP="00712879"/>
    <w:p w14:paraId="1FB43B46" w14:textId="31027076" w:rsidR="00712879" w:rsidRDefault="00712879" w:rsidP="00712879"/>
    <w:p w14:paraId="5E03CAFC" w14:textId="77777777" w:rsidR="00712879" w:rsidRDefault="00712879" w:rsidP="00712879"/>
    <w:p w14:paraId="55217107" w14:textId="77777777" w:rsidR="00712879" w:rsidRDefault="00712879" w:rsidP="00712879"/>
    <w:p w14:paraId="06B296E1" w14:textId="77777777" w:rsidR="00712879" w:rsidRDefault="00712879" w:rsidP="00712879"/>
    <w:p w14:paraId="7A81400A" w14:textId="23A52332" w:rsidR="00712879" w:rsidRPr="005E4956" w:rsidRDefault="00BD0F61" w:rsidP="00BD0F61">
      <w:pPr>
        <w:rPr>
          <w:b/>
          <w:bCs/>
          <w:color w:val="00B0F0"/>
          <w:sz w:val="56"/>
          <w:szCs w:val="56"/>
        </w:rPr>
      </w:pPr>
      <w:r w:rsidRPr="005E4956">
        <w:rPr>
          <w:b/>
          <w:bCs/>
          <w:color w:val="00B0F0"/>
          <w:sz w:val="56"/>
          <w:szCs w:val="56"/>
        </w:rPr>
        <w:t>Indholdsfortegnelse</w:t>
      </w:r>
      <w:r w:rsidR="00712879" w:rsidRPr="005E4956">
        <w:rPr>
          <w:b/>
          <w:bCs/>
          <w:color w:val="00B0F0"/>
          <w:sz w:val="56"/>
          <w:szCs w:val="56"/>
        </w:rPr>
        <w:t>:</w:t>
      </w:r>
    </w:p>
    <w:p w14:paraId="4AB42F36" w14:textId="0A46BC1C" w:rsidR="009324B7" w:rsidRDefault="00712879">
      <w:pPr>
        <w:pStyle w:val="Indholdsfortegnelse1"/>
        <w:rPr>
          <w:rFonts w:eastAsiaTheme="minorEastAsia" w:cstheme="minorBidi"/>
          <w:b w:val="0"/>
          <w:bCs w:val="0"/>
          <w:i w:val="0"/>
          <w:iCs w:val="0"/>
          <w:color w:val="auto"/>
          <w:sz w:val="22"/>
          <w:szCs w:val="22"/>
          <w:lang w:eastAsia="da-DK"/>
        </w:rPr>
      </w:pPr>
      <w:r w:rsidRPr="005E4956">
        <w:rPr>
          <w:sz w:val="44"/>
          <w:szCs w:val="44"/>
        </w:rPr>
        <w:fldChar w:fldCharType="begin"/>
      </w:r>
      <w:r w:rsidRPr="005E4956">
        <w:rPr>
          <w:sz w:val="44"/>
          <w:szCs w:val="44"/>
        </w:rPr>
        <w:instrText xml:space="preserve"> TOC \o "1-3" \h \z \u </w:instrText>
      </w:r>
      <w:r w:rsidRPr="005E4956">
        <w:rPr>
          <w:sz w:val="44"/>
          <w:szCs w:val="44"/>
        </w:rPr>
        <w:fldChar w:fldCharType="separate"/>
      </w:r>
      <w:hyperlink w:anchor="_Toc42633741" w:history="1">
        <w:r w:rsidR="009324B7" w:rsidRPr="000B0610">
          <w:rPr>
            <w:rStyle w:val="Hyperlink"/>
          </w:rPr>
          <w:t>Introduktion:</w:t>
        </w:r>
        <w:r w:rsidR="009324B7">
          <w:rPr>
            <w:webHidden/>
          </w:rPr>
          <w:tab/>
        </w:r>
        <w:r w:rsidR="009324B7">
          <w:rPr>
            <w:webHidden/>
          </w:rPr>
          <w:fldChar w:fldCharType="begin"/>
        </w:r>
        <w:r w:rsidR="009324B7">
          <w:rPr>
            <w:webHidden/>
          </w:rPr>
          <w:instrText xml:space="preserve"> PAGEREF _Toc42633741 \h </w:instrText>
        </w:r>
        <w:r w:rsidR="009324B7">
          <w:rPr>
            <w:webHidden/>
          </w:rPr>
        </w:r>
        <w:r w:rsidR="009324B7">
          <w:rPr>
            <w:webHidden/>
          </w:rPr>
          <w:fldChar w:fldCharType="separate"/>
        </w:r>
        <w:r w:rsidR="009324B7">
          <w:rPr>
            <w:webHidden/>
          </w:rPr>
          <w:t>2</w:t>
        </w:r>
        <w:r w:rsidR="009324B7">
          <w:rPr>
            <w:webHidden/>
          </w:rPr>
          <w:fldChar w:fldCharType="end"/>
        </w:r>
      </w:hyperlink>
    </w:p>
    <w:p w14:paraId="7D840281" w14:textId="1A4C7C25" w:rsidR="009324B7" w:rsidRDefault="009324B7">
      <w:pPr>
        <w:pStyle w:val="Indholdsfortegnelse1"/>
        <w:rPr>
          <w:rFonts w:eastAsiaTheme="minorEastAsia" w:cstheme="minorBidi"/>
          <w:b w:val="0"/>
          <w:bCs w:val="0"/>
          <w:i w:val="0"/>
          <w:iCs w:val="0"/>
          <w:color w:val="auto"/>
          <w:sz w:val="22"/>
          <w:szCs w:val="22"/>
          <w:lang w:eastAsia="da-DK"/>
        </w:rPr>
      </w:pPr>
      <w:hyperlink w:anchor="_Toc42633742" w:history="1">
        <w:r w:rsidRPr="000B0610">
          <w:rPr>
            <w:rStyle w:val="Hyperlink"/>
          </w:rPr>
          <w:t>Opgavebeskrivelse:</w:t>
        </w:r>
        <w:r>
          <w:rPr>
            <w:webHidden/>
          </w:rPr>
          <w:tab/>
        </w:r>
        <w:r>
          <w:rPr>
            <w:webHidden/>
          </w:rPr>
          <w:fldChar w:fldCharType="begin"/>
        </w:r>
        <w:r>
          <w:rPr>
            <w:webHidden/>
          </w:rPr>
          <w:instrText xml:space="preserve"> PAGEREF _Toc42633742 \h </w:instrText>
        </w:r>
        <w:r>
          <w:rPr>
            <w:webHidden/>
          </w:rPr>
        </w:r>
        <w:r>
          <w:rPr>
            <w:webHidden/>
          </w:rPr>
          <w:fldChar w:fldCharType="separate"/>
        </w:r>
        <w:r>
          <w:rPr>
            <w:webHidden/>
          </w:rPr>
          <w:t>2</w:t>
        </w:r>
        <w:r>
          <w:rPr>
            <w:webHidden/>
          </w:rPr>
          <w:fldChar w:fldCharType="end"/>
        </w:r>
      </w:hyperlink>
    </w:p>
    <w:p w14:paraId="4C61118A" w14:textId="688228D8" w:rsidR="009324B7" w:rsidRDefault="009324B7">
      <w:pPr>
        <w:pStyle w:val="Indholdsfortegnelse1"/>
        <w:rPr>
          <w:rFonts w:eastAsiaTheme="minorEastAsia" w:cstheme="minorBidi"/>
          <w:b w:val="0"/>
          <w:bCs w:val="0"/>
          <w:i w:val="0"/>
          <w:iCs w:val="0"/>
          <w:color w:val="auto"/>
          <w:sz w:val="22"/>
          <w:szCs w:val="22"/>
          <w:lang w:eastAsia="da-DK"/>
        </w:rPr>
      </w:pPr>
      <w:hyperlink w:anchor="_Toc42633743" w:history="1">
        <w:r w:rsidRPr="000B0610">
          <w:rPr>
            <w:rStyle w:val="Hyperlink"/>
          </w:rPr>
          <w:t>Spilkoncept:</w:t>
        </w:r>
        <w:r>
          <w:rPr>
            <w:webHidden/>
          </w:rPr>
          <w:tab/>
        </w:r>
        <w:r>
          <w:rPr>
            <w:webHidden/>
          </w:rPr>
          <w:fldChar w:fldCharType="begin"/>
        </w:r>
        <w:r>
          <w:rPr>
            <w:webHidden/>
          </w:rPr>
          <w:instrText xml:space="preserve"> PAGEREF _Toc42633743 \h </w:instrText>
        </w:r>
        <w:r>
          <w:rPr>
            <w:webHidden/>
          </w:rPr>
        </w:r>
        <w:r>
          <w:rPr>
            <w:webHidden/>
          </w:rPr>
          <w:fldChar w:fldCharType="separate"/>
        </w:r>
        <w:r>
          <w:rPr>
            <w:webHidden/>
          </w:rPr>
          <w:t>2</w:t>
        </w:r>
        <w:r>
          <w:rPr>
            <w:webHidden/>
          </w:rPr>
          <w:fldChar w:fldCharType="end"/>
        </w:r>
      </w:hyperlink>
    </w:p>
    <w:p w14:paraId="42EAAC94" w14:textId="53CFF8C6" w:rsidR="009324B7" w:rsidRPr="009324B7" w:rsidRDefault="009324B7">
      <w:pPr>
        <w:pStyle w:val="Indholdsfortegnelse2"/>
        <w:tabs>
          <w:tab w:val="right" w:leader="underscore" w:pos="9628"/>
        </w:tabs>
        <w:rPr>
          <w:rFonts w:eastAsiaTheme="minorEastAsia" w:cstheme="minorBidi"/>
          <w:b w:val="0"/>
          <w:bCs w:val="0"/>
          <w:noProof/>
          <w:color w:val="00B0F0"/>
          <w:lang w:eastAsia="da-DK"/>
        </w:rPr>
      </w:pPr>
      <w:hyperlink w:anchor="_Toc42633744" w:history="1">
        <w:r w:rsidRPr="009324B7">
          <w:rPr>
            <w:rStyle w:val="Hyperlink"/>
            <w:b w:val="0"/>
            <w:bCs w:val="0"/>
            <w:noProof/>
            <w:color w:val="00B0F0"/>
          </w:rPr>
          <w:t>Spiltype</w:t>
        </w:r>
        <w:r w:rsidRPr="009324B7">
          <w:rPr>
            <w:b w:val="0"/>
            <w:bCs w:val="0"/>
            <w:noProof/>
            <w:webHidden/>
            <w:color w:val="00B0F0"/>
          </w:rPr>
          <w:tab/>
        </w:r>
        <w:r w:rsidRPr="009324B7">
          <w:rPr>
            <w:b w:val="0"/>
            <w:bCs w:val="0"/>
            <w:noProof/>
            <w:webHidden/>
            <w:color w:val="00B0F0"/>
          </w:rPr>
          <w:fldChar w:fldCharType="begin"/>
        </w:r>
        <w:r w:rsidRPr="009324B7">
          <w:rPr>
            <w:b w:val="0"/>
            <w:bCs w:val="0"/>
            <w:noProof/>
            <w:webHidden/>
            <w:color w:val="00B0F0"/>
          </w:rPr>
          <w:instrText xml:space="preserve"> PAGEREF _Toc42633744 \h </w:instrText>
        </w:r>
        <w:r w:rsidRPr="009324B7">
          <w:rPr>
            <w:b w:val="0"/>
            <w:bCs w:val="0"/>
            <w:noProof/>
            <w:webHidden/>
            <w:color w:val="00B0F0"/>
          </w:rPr>
        </w:r>
        <w:r w:rsidRPr="009324B7">
          <w:rPr>
            <w:b w:val="0"/>
            <w:bCs w:val="0"/>
            <w:noProof/>
            <w:webHidden/>
            <w:color w:val="00B0F0"/>
          </w:rPr>
          <w:fldChar w:fldCharType="separate"/>
        </w:r>
        <w:r w:rsidRPr="009324B7">
          <w:rPr>
            <w:b w:val="0"/>
            <w:bCs w:val="0"/>
            <w:noProof/>
            <w:webHidden/>
            <w:color w:val="00B0F0"/>
          </w:rPr>
          <w:t>2</w:t>
        </w:r>
        <w:r w:rsidRPr="009324B7">
          <w:rPr>
            <w:b w:val="0"/>
            <w:bCs w:val="0"/>
            <w:noProof/>
            <w:webHidden/>
            <w:color w:val="00B0F0"/>
          </w:rPr>
          <w:fldChar w:fldCharType="end"/>
        </w:r>
      </w:hyperlink>
    </w:p>
    <w:p w14:paraId="3FEB949D" w14:textId="1297994F" w:rsidR="009324B7" w:rsidRPr="009324B7" w:rsidRDefault="009324B7">
      <w:pPr>
        <w:pStyle w:val="Indholdsfortegnelse2"/>
        <w:tabs>
          <w:tab w:val="right" w:leader="underscore" w:pos="9628"/>
        </w:tabs>
        <w:rPr>
          <w:rFonts w:eastAsiaTheme="minorEastAsia" w:cstheme="minorBidi"/>
          <w:b w:val="0"/>
          <w:bCs w:val="0"/>
          <w:noProof/>
          <w:color w:val="00B0F0"/>
          <w:lang w:eastAsia="da-DK"/>
        </w:rPr>
      </w:pPr>
      <w:hyperlink w:anchor="_Toc42633745" w:history="1">
        <w:r w:rsidRPr="009324B7">
          <w:rPr>
            <w:rStyle w:val="Hyperlink"/>
            <w:b w:val="0"/>
            <w:bCs w:val="0"/>
            <w:noProof/>
            <w:color w:val="00B0F0"/>
          </w:rPr>
          <w:t>Stilen - Hvordan spillet ser ud, og hvorfor</w:t>
        </w:r>
        <w:r w:rsidRPr="009324B7">
          <w:rPr>
            <w:b w:val="0"/>
            <w:bCs w:val="0"/>
            <w:noProof/>
            <w:webHidden/>
            <w:color w:val="00B0F0"/>
          </w:rPr>
          <w:tab/>
        </w:r>
        <w:r w:rsidRPr="009324B7">
          <w:rPr>
            <w:b w:val="0"/>
            <w:bCs w:val="0"/>
            <w:noProof/>
            <w:webHidden/>
            <w:color w:val="00B0F0"/>
          </w:rPr>
          <w:fldChar w:fldCharType="begin"/>
        </w:r>
        <w:r w:rsidRPr="009324B7">
          <w:rPr>
            <w:b w:val="0"/>
            <w:bCs w:val="0"/>
            <w:noProof/>
            <w:webHidden/>
            <w:color w:val="00B0F0"/>
          </w:rPr>
          <w:instrText xml:space="preserve"> PAGEREF _Toc42633745 \h </w:instrText>
        </w:r>
        <w:r w:rsidRPr="009324B7">
          <w:rPr>
            <w:b w:val="0"/>
            <w:bCs w:val="0"/>
            <w:noProof/>
            <w:webHidden/>
            <w:color w:val="00B0F0"/>
          </w:rPr>
        </w:r>
        <w:r w:rsidRPr="009324B7">
          <w:rPr>
            <w:b w:val="0"/>
            <w:bCs w:val="0"/>
            <w:noProof/>
            <w:webHidden/>
            <w:color w:val="00B0F0"/>
          </w:rPr>
          <w:fldChar w:fldCharType="separate"/>
        </w:r>
        <w:r w:rsidRPr="009324B7">
          <w:rPr>
            <w:b w:val="0"/>
            <w:bCs w:val="0"/>
            <w:noProof/>
            <w:webHidden/>
            <w:color w:val="00B0F0"/>
          </w:rPr>
          <w:t>2</w:t>
        </w:r>
        <w:r w:rsidRPr="009324B7">
          <w:rPr>
            <w:b w:val="0"/>
            <w:bCs w:val="0"/>
            <w:noProof/>
            <w:webHidden/>
            <w:color w:val="00B0F0"/>
          </w:rPr>
          <w:fldChar w:fldCharType="end"/>
        </w:r>
      </w:hyperlink>
    </w:p>
    <w:p w14:paraId="4BB125A0" w14:textId="11F4CD3C" w:rsidR="009324B7" w:rsidRPr="009324B7" w:rsidRDefault="009324B7">
      <w:pPr>
        <w:pStyle w:val="Indholdsfortegnelse2"/>
        <w:tabs>
          <w:tab w:val="right" w:leader="underscore" w:pos="9628"/>
        </w:tabs>
        <w:rPr>
          <w:rFonts w:eastAsiaTheme="minorEastAsia" w:cstheme="minorBidi"/>
          <w:b w:val="0"/>
          <w:bCs w:val="0"/>
          <w:noProof/>
          <w:color w:val="00B0F0"/>
          <w:lang w:eastAsia="da-DK"/>
        </w:rPr>
      </w:pPr>
      <w:hyperlink w:anchor="_Toc42633746" w:history="1">
        <w:r w:rsidRPr="009324B7">
          <w:rPr>
            <w:rStyle w:val="Hyperlink"/>
            <w:b w:val="0"/>
            <w:bCs w:val="0"/>
            <w:noProof/>
            <w:color w:val="00B0F0"/>
          </w:rPr>
          <w:t>Styring - hvordan man spiller spillet</w:t>
        </w:r>
        <w:r w:rsidRPr="009324B7">
          <w:rPr>
            <w:b w:val="0"/>
            <w:bCs w:val="0"/>
            <w:noProof/>
            <w:webHidden/>
            <w:color w:val="00B0F0"/>
          </w:rPr>
          <w:tab/>
        </w:r>
        <w:r w:rsidRPr="009324B7">
          <w:rPr>
            <w:b w:val="0"/>
            <w:bCs w:val="0"/>
            <w:noProof/>
            <w:webHidden/>
            <w:color w:val="00B0F0"/>
          </w:rPr>
          <w:fldChar w:fldCharType="begin"/>
        </w:r>
        <w:r w:rsidRPr="009324B7">
          <w:rPr>
            <w:b w:val="0"/>
            <w:bCs w:val="0"/>
            <w:noProof/>
            <w:webHidden/>
            <w:color w:val="00B0F0"/>
          </w:rPr>
          <w:instrText xml:space="preserve"> PAGEREF _Toc42633746 \h </w:instrText>
        </w:r>
        <w:r w:rsidRPr="009324B7">
          <w:rPr>
            <w:b w:val="0"/>
            <w:bCs w:val="0"/>
            <w:noProof/>
            <w:webHidden/>
            <w:color w:val="00B0F0"/>
          </w:rPr>
        </w:r>
        <w:r w:rsidRPr="009324B7">
          <w:rPr>
            <w:b w:val="0"/>
            <w:bCs w:val="0"/>
            <w:noProof/>
            <w:webHidden/>
            <w:color w:val="00B0F0"/>
          </w:rPr>
          <w:fldChar w:fldCharType="separate"/>
        </w:r>
        <w:r w:rsidRPr="009324B7">
          <w:rPr>
            <w:b w:val="0"/>
            <w:bCs w:val="0"/>
            <w:noProof/>
            <w:webHidden/>
            <w:color w:val="00B0F0"/>
          </w:rPr>
          <w:t>3</w:t>
        </w:r>
        <w:r w:rsidRPr="009324B7">
          <w:rPr>
            <w:b w:val="0"/>
            <w:bCs w:val="0"/>
            <w:noProof/>
            <w:webHidden/>
            <w:color w:val="00B0F0"/>
          </w:rPr>
          <w:fldChar w:fldCharType="end"/>
        </w:r>
      </w:hyperlink>
    </w:p>
    <w:p w14:paraId="65FD35C0" w14:textId="1EF55B7C" w:rsidR="009324B7" w:rsidRPr="009324B7" w:rsidRDefault="009324B7">
      <w:pPr>
        <w:pStyle w:val="Indholdsfortegnelse2"/>
        <w:tabs>
          <w:tab w:val="right" w:leader="underscore" w:pos="9628"/>
        </w:tabs>
        <w:rPr>
          <w:rFonts w:eastAsiaTheme="minorEastAsia" w:cstheme="minorBidi"/>
          <w:b w:val="0"/>
          <w:bCs w:val="0"/>
          <w:noProof/>
          <w:color w:val="00B0F0"/>
          <w:lang w:eastAsia="da-DK"/>
        </w:rPr>
      </w:pPr>
      <w:hyperlink w:anchor="_Toc42633747" w:history="1">
        <w:r w:rsidRPr="009324B7">
          <w:rPr>
            <w:rStyle w:val="Hyperlink"/>
            <w:b w:val="0"/>
            <w:bCs w:val="0"/>
            <w:noProof/>
            <w:color w:val="00B0F0"/>
          </w:rPr>
          <w:t>Spillets bestanddele</w:t>
        </w:r>
        <w:r w:rsidRPr="009324B7">
          <w:rPr>
            <w:b w:val="0"/>
            <w:bCs w:val="0"/>
            <w:noProof/>
            <w:webHidden/>
            <w:color w:val="00B0F0"/>
          </w:rPr>
          <w:tab/>
        </w:r>
        <w:r w:rsidRPr="009324B7">
          <w:rPr>
            <w:b w:val="0"/>
            <w:bCs w:val="0"/>
            <w:noProof/>
            <w:webHidden/>
            <w:color w:val="00B0F0"/>
          </w:rPr>
          <w:fldChar w:fldCharType="begin"/>
        </w:r>
        <w:r w:rsidRPr="009324B7">
          <w:rPr>
            <w:b w:val="0"/>
            <w:bCs w:val="0"/>
            <w:noProof/>
            <w:webHidden/>
            <w:color w:val="00B0F0"/>
          </w:rPr>
          <w:instrText xml:space="preserve"> PAGEREF _Toc42633747 \h </w:instrText>
        </w:r>
        <w:r w:rsidRPr="009324B7">
          <w:rPr>
            <w:b w:val="0"/>
            <w:bCs w:val="0"/>
            <w:noProof/>
            <w:webHidden/>
            <w:color w:val="00B0F0"/>
          </w:rPr>
        </w:r>
        <w:r w:rsidRPr="009324B7">
          <w:rPr>
            <w:b w:val="0"/>
            <w:bCs w:val="0"/>
            <w:noProof/>
            <w:webHidden/>
            <w:color w:val="00B0F0"/>
          </w:rPr>
          <w:fldChar w:fldCharType="separate"/>
        </w:r>
        <w:r w:rsidRPr="009324B7">
          <w:rPr>
            <w:b w:val="0"/>
            <w:bCs w:val="0"/>
            <w:noProof/>
            <w:webHidden/>
            <w:color w:val="00B0F0"/>
          </w:rPr>
          <w:t>4</w:t>
        </w:r>
        <w:r w:rsidRPr="009324B7">
          <w:rPr>
            <w:b w:val="0"/>
            <w:bCs w:val="0"/>
            <w:noProof/>
            <w:webHidden/>
            <w:color w:val="00B0F0"/>
          </w:rPr>
          <w:fldChar w:fldCharType="end"/>
        </w:r>
      </w:hyperlink>
    </w:p>
    <w:p w14:paraId="3E0403A8" w14:textId="072BE278" w:rsidR="009324B7" w:rsidRPr="009324B7" w:rsidRDefault="009324B7">
      <w:pPr>
        <w:pStyle w:val="Indholdsfortegnelse2"/>
        <w:tabs>
          <w:tab w:val="right" w:leader="underscore" w:pos="9628"/>
        </w:tabs>
        <w:rPr>
          <w:rFonts w:eastAsiaTheme="minorEastAsia" w:cstheme="minorBidi"/>
          <w:b w:val="0"/>
          <w:bCs w:val="0"/>
          <w:noProof/>
          <w:color w:val="00B0F0"/>
          <w:lang w:eastAsia="da-DK"/>
        </w:rPr>
      </w:pPr>
      <w:hyperlink w:anchor="_Toc42633748" w:history="1">
        <w:r w:rsidRPr="009324B7">
          <w:rPr>
            <w:rStyle w:val="Hyperlink"/>
            <w:b w:val="0"/>
            <w:bCs w:val="0"/>
            <w:noProof/>
            <w:color w:val="00B0F0"/>
          </w:rPr>
          <w:t>Målet med spillet - historien</w:t>
        </w:r>
        <w:r w:rsidRPr="009324B7">
          <w:rPr>
            <w:b w:val="0"/>
            <w:bCs w:val="0"/>
            <w:noProof/>
            <w:webHidden/>
            <w:color w:val="00B0F0"/>
          </w:rPr>
          <w:tab/>
        </w:r>
        <w:r w:rsidRPr="009324B7">
          <w:rPr>
            <w:b w:val="0"/>
            <w:bCs w:val="0"/>
            <w:noProof/>
            <w:webHidden/>
            <w:color w:val="00B0F0"/>
          </w:rPr>
          <w:fldChar w:fldCharType="begin"/>
        </w:r>
        <w:r w:rsidRPr="009324B7">
          <w:rPr>
            <w:b w:val="0"/>
            <w:bCs w:val="0"/>
            <w:noProof/>
            <w:webHidden/>
            <w:color w:val="00B0F0"/>
          </w:rPr>
          <w:instrText xml:space="preserve"> PAGEREF _Toc42633748 \h </w:instrText>
        </w:r>
        <w:r w:rsidRPr="009324B7">
          <w:rPr>
            <w:b w:val="0"/>
            <w:bCs w:val="0"/>
            <w:noProof/>
            <w:webHidden/>
            <w:color w:val="00B0F0"/>
          </w:rPr>
        </w:r>
        <w:r w:rsidRPr="009324B7">
          <w:rPr>
            <w:b w:val="0"/>
            <w:bCs w:val="0"/>
            <w:noProof/>
            <w:webHidden/>
            <w:color w:val="00B0F0"/>
          </w:rPr>
          <w:fldChar w:fldCharType="separate"/>
        </w:r>
        <w:r w:rsidRPr="009324B7">
          <w:rPr>
            <w:b w:val="0"/>
            <w:bCs w:val="0"/>
            <w:noProof/>
            <w:webHidden/>
            <w:color w:val="00B0F0"/>
          </w:rPr>
          <w:t>5</w:t>
        </w:r>
        <w:r w:rsidRPr="009324B7">
          <w:rPr>
            <w:b w:val="0"/>
            <w:bCs w:val="0"/>
            <w:noProof/>
            <w:webHidden/>
            <w:color w:val="00B0F0"/>
          </w:rPr>
          <w:fldChar w:fldCharType="end"/>
        </w:r>
      </w:hyperlink>
    </w:p>
    <w:p w14:paraId="3B0D1601" w14:textId="54DDED60" w:rsidR="009324B7" w:rsidRDefault="009324B7">
      <w:pPr>
        <w:pStyle w:val="Indholdsfortegnelse1"/>
        <w:rPr>
          <w:rFonts w:eastAsiaTheme="minorEastAsia" w:cstheme="minorBidi"/>
          <w:b w:val="0"/>
          <w:bCs w:val="0"/>
          <w:i w:val="0"/>
          <w:iCs w:val="0"/>
          <w:color w:val="auto"/>
          <w:sz w:val="22"/>
          <w:szCs w:val="22"/>
          <w:lang w:eastAsia="da-DK"/>
        </w:rPr>
      </w:pPr>
      <w:hyperlink w:anchor="_Toc42633749" w:history="1">
        <w:r w:rsidRPr="000B0610">
          <w:rPr>
            <w:rStyle w:val="Hyperlink"/>
          </w:rPr>
          <w:t>Kode:</w:t>
        </w:r>
        <w:r>
          <w:rPr>
            <w:webHidden/>
          </w:rPr>
          <w:tab/>
        </w:r>
        <w:r>
          <w:rPr>
            <w:webHidden/>
          </w:rPr>
          <w:fldChar w:fldCharType="begin"/>
        </w:r>
        <w:r>
          <w:rPr>
            <w:webHidden/>
          </w:rPr>
          <w:instrText xml:space="preserve"> PAGEREF _Toc42633749 \h </w:instrText>
        </w:r>
        <w:r>
          <w:rPr>
            <w:webHidden/>
          </w:rPr>
        </w:r>
        <w:r>
          <w:rPr>
            <w:webHidden/>
          </w:rPr>
          <w:fldChar w:fldCharType="separate"/>
        </w:r>
        <w:r>
          <w:rPr>
            <w:webHidden/>
          </w:rPr>
          <w:t>6</w:t>
        </w:r>
        <w:r>
          <w:rPr>
            <w:webHidden/>
          </w:rPr>
          <w:fldChar w:fldCharType="end"/>
        </w:r>
      </w:hyperlink>
    </w:p>
    <w:p w14:paraId="0011F344" w14:textId="5C9F89B2" w:rsidR="009324B7" w:rsidRPr="009324B7" w:rsidRDefault="009324B7">
      <w:pPr>
        <w:pStyle w:val="Indholdsfortegnelse2"/>
        <w:tabs>
          <w:tab w:val="right" w:leader="underscore" w:pos="9628"/>
        </w:tabs>
        <w:rPr>
          <w:rFonts w:eastAsiaTheme="minorEastAsia" w:cstheme="minorBidi"/>
          <w:b w:val="0"/>
          <w:bCs w:val="0"/>
          <w:noProof/>
          <w:color w:val="00B0F0"/>
          <w:lang w:eastAsia="da-DK"/>
        </w:rPr>
      </w:pPr>
      <w:hyperlink w:anchor="_Toc42633750" w:history="1">
        <w:r w:rsidRPr="009324B7">
          <w:rPr>
            <w:rStyle w:val="Hyperlink"/>
            <w:b w:val="0"/>
            <w:bCs w:val="0"/>
            <w:noProof/>
            <w:color w:val="00B0F0"/>
          </w:rPr>
          <w:t>Hvordan er koden opbygget?</w:t>
        </w:r>
        <w:r w:rsidRPr="009324B7">
          <w:rPr>
            <w:b w:val="0"/>
            <w:bCs w:val="0"/>
            <w:noProof/>
            <w:webHidden/>
            <w:color w:val="00B0F0"/>
          </w:rPr>
          <w:tab/>
        </w:r>
        <w:r w:rsidRPr="009324B7">
          <w:rPr>
            <w:b w:val="0"/>
            <w:bCs w:val="0"/>
            <w:noProof/>
            <w:webHidden/>
            <w:color w:val="00B0F0"/>
          </w:rPr>
          <w:fldChar w:fldCharType="begin"/>
        </w:r>
        <w:r w:rsidRPr="009324B7">
          <w:rPr>
            <w:b w:val="0"/>
            <w:bCs w:val="0"/>
            <w:noProof/>
            <w:webHidden/>
            <w:color w:val="00B0F0"/>
          </w:rPr>
          <w:instrText xml:space="preserve"> PAGEREF _Toc42633750 \h </w:instrText>
        </w:r>
        <w:r w:rsidRPr="009324B7">
          <w:rPr>
            <w:b w:val="0"/>
            <w:bCs w:val="0"/>
            <w:noProof/>
            <w:webHidden/>
            <w:color w:val="00B0F0"/>
          </w:rPr>
        </w:r>
        <w:r w:rsidRPr="009324B7">
          <w:rPr>
            <w:b w:val="0"/>
            <w:bCs w:val="0"/>
            <w:noProof/>
            <w:webHidden/>
            <w:color w:val="00B0F0"/>
          </w:rPr>
          <w:fldChar w:fldCharType="separate"/>
        </w:r>
        <w:r w:rsidRPr="009324B7">
          <w:rPr>
            <w:b w:val="0"/>
            <w:bCs w:val="0"/>
            <w:noProof/>
            <w:webHidden/>
            <w:color w:val="00B0F0"/>
          </w:rPr>
          <w:t>6</w:t>
        </w:r>
        <w:r w:rsidRPr="009324B7">
          <w:rPr>
            <w:b w:val="0"/>
            <w:bCs w:val="0"/>
            <w:noProof/>
            <w:webHidden/>
            <w:color w:val="00B0F0"/>
          </w:rPr>
          <w:fldChar w:fldCharType="end"/>
        </w:r>
      </w:hyperlink>
    </w:p>
    <w:p w14:paraId="4BAE3572" w14:textId="467CC6C3" w:rsidR="009324B7" w:rsidRPr="009324B7" w:rsidRDefault="009324B7">
      <w:pPr>
        <w:pStyle w:val="Indholdsfortegnelse2"/>
        <w:tabs>
          <w:tab w:val="right" w:leader="underscore" w:pos="9628"/>
        </w:tabs>
        <w:rPr>
          <w:rFonts w:eastAsiaTheme="minorEastAsia" w:cstheme="minorBidi"/>
          <w:b w:val="0"/>
          <w:bCs w:val="0"/>
          <w:noProof/>
          <w:color w:val="00B0F0"/>
          <w:lang w:eastAsia="da-DK"/>
        </w:rPr>
      </w:pPr>
      <w:hyperlink w:anchor="_Toc42633751" w:history="1">
        <w:r w:rsidRPr="009324B7">
          <w:rPr>
            <w:rStyle w:val="Hyperlink"/>
            <w:b w:val="0"/>
            <w:bCs w:val="0"/>
            <w:noProof/>
            <w:color w:val="00B0F0"/>
          </w:rPr>
          <w:t>Flowcharts</w:t>
        </w:r>
        <w:r w:rsidRPr="009324B7">
          <w:rPr>
            <w:b w:val="0"/>
            <w:bCs w:val="0"/>
            <w:noProof/>
            <w:webHidden/>
            <w:color w:val="00B0F0"/>
          </w:rPr>
          <w:tab/>
        </w:r>
        <w:r w:rsidRPr="009324B7">
          <w:rPr>
            <w:b w:val="0"/>
            <w:bCs w:val="0"/>
            <w:noProof/>
            <w:webHidden/>
            <w:color w:val="00B0F0"/>
          </w:rPr>
          <w:fldChar w:fldCharType="begin"/>
        </w:r>
        <w:r w:rsidRPr="009324B7">
          <w:rPr>
            <w:b w:val="0"/>
            <w:bCs w:val="0"/>
            <w:noProof/>
            <w:webHidden/>
            <w:color w:val="00B0F0"/>
          </w:rPr>
          <w:instrText xml:space="preserve"> PAGEREF _Toc42633751 \h </w:instrText>
        </w:r>
        <w:r w:rsidRPr="009324B7">
          <w:rPr>
            <w:b w:val="0"/>
            <w:bCs w:val="0"/>
            <w:noProof/>
            <w:webHidden/>
            <w:color w:val="00B0F0"/>
          </w:rPr>
        </w:r>
        <w:r w:rsidRPr="009324B7">
          <w:rPr>
            <w:b w:val="0"/>
            <w:bCs w:val="0"/>
            <w:noProof/>
            <w:webHidden/>
            <w:color w:val="00B0F0"/>
          </w:rPr>
          <w:fldChar w:fldCharType="separate"/>
        </w:r>
        <w:r w:rsidRPr="009324B7">
          <w:rPr>
            <w:b w:val="0"/>
            <w:bCs w:val="0"/>
            <w:noProof/>
            <w:webHidden/>
            <w:color w:val="00B0F0"/>
          </w:rPr>
          <w:t>6</w:t>
        </w:r>
        <w:r w:rsidRPr="009324B7">
          <w:rPr>
            <w:b w:val="0"/>
            <w:bCs w:val="0"/>
            <w:noProof/>
            <w:webHidden/>
            <w:color w:val="00B0F0"/>
          </w:rPr>
          <w:fldChar w:fldCharType="end"/>
        </w:r>
      </w:hyperlink>
    </w:p>
    <w:p w14:paraId="754523AA" w14:textId="6745FFE6" w:rsidR="009324B7" w:rsidRPr="009324B7" w:rsidRDefault="009324B7">
      <w:pPr>
        <w:pStyle w:val="Indholdsfortegnelse2"/>
        <w:tabs>
          <w:tab w:val="right" w:leader="underscore" w:pos="9628"/>
        </w:tabs>
        <w:rPr>
          <w:rFonts w:eastAsiaTheme="minorEastAsia" w:cstheme="minorBidi"/>
          <w:b w:val="0"/>
          <w:bCs w:val="0"/>
          <w:noProof/>
          <w:color w:val="00B0F0"/>
          <w:lang w:eastAsia="da-DK"/>
        </w:rPr>
      </w:pPr>
      <w:hyperlink w:anchor="_Toc42633752" w:history="1">
        <w:r w:rsidRPr="009324B7">
          <w:rPr>
            <w:rStyle w:val="Hyperlink"/>
            <w:b w:val="0"/>
            <w:bCs w:val="0"/>
            <w:noProof/>
            <w:color w:val="00B0F0"/>
          </w:rPr>
          <w:t>Eksempler på datatyper og lignende (f.eks. typekonvertering, funktioner, objekter og classes)</w:t>
        </w:r>
        <w:r w:rsidRPr="009324B7">
          <w:rPr>
            <w:b w:val="0"/>
            <w:bCs w:val="0"/>
            <w:noProof/>
            <w:webHidden/>
            <w:color w:val="00B0F0"/>
          </w:rPr>
          <w:tab/>
        </w:r>
        <w:r w:rsidRPr="009324B7">
          <w:rPr>
            <w:b w:val="0"/>
            <w:bCs w:val="0"/>
            <w:noProof/>
            <w:webHidden/>
            <w:color w:val="00B0F0"/>
          </w:rPr>
          <w:fldChar w:fldCharType="begin"/>
        </w:r>
        <w:r w:rsidRPr="009324B7">
          <w:rPr>
            <w:b w:val="0"/>
            <w:bCs w:val="0"/>
            <w:noProof/>
            <w:webHidden/>
            <w:color w:val="00B0F0"/>
          </w:rPr>
          <w:instrText xml:space="preserve"> PAGEREF _Toc42633752 \h </w:instrText>
        </w:r>
        <w:r w:rsidRPr="009324B7">
          <w:rPr>
            <w:b w:val="0"/>
            <w:bCs w:val="0"/>
            <w:noProof/>
            <w:webHidden/>
            <w:color w:val="00B0F0"/>
          </w:rPr>
        </w:r>
        <w:r w:rsidRPr="009324B7">
          <w:rPr>
            <w:b w:val="0"/>
            <w:bCs w:val="0"/>
            <w:noProof/>
            <w:webHidden/>
            <w:color w:val="00B0F0"/>
          </w:rPr>
          <w:fldChar w:fldCharType="separate"/>
        </w:r>
        <w:r w:rsidRPr="009324B7">
          <w:rPr>
            <w:b w:val="0"/>
            <w:bCs w:val="0"/>
            <w:noProof/>
            <w:webHidden/>
            <w:color w:val="00B0F0"/>
          </w:rPr>
          <w:t>10</w:t>
        </w:r>
        <w:r w:rsidRPr="009324B7">
          <w:rPr>
            <w:b w:val="0"/>
            <w:bCs w:val="0"/>
            <w:noProof/>
            <w:webHidden/>
            <w:color w:val="00B0F0"/>
          </w:rPr>
          <w:fldChar w:fldCharType="end"/>
        </w:r>
      </w:hyperlink>
    </w:p>
    <w:p w14:paraId="787622A5" w14:textId="38CD2B22" w:rsidR="009324B7" w:rsidRPr="009324B7" w:rsidRDefault="009324B7">
      <w:pPr>
        <w:pStyle w:val="Indholdsfortegnelse2"/>
        <w:tabs>
          <w:tab w:val="right" w:leader="underscore" w:pos="9628"/>
        </w:tabs>
        <w:rPr>
          <w:rFonts w:eastAsiaTheme="minorEastAsia" w:cstheme="minorBidi"/>
          <w:b w:val="0"/>
          <w:bCs w:val="0"/>
          <w:noProof/>
          <w:color w:val="00B0F0"/>
          <w:lang w:eastAsia="da-DK"/>
        </w:rPr>
      </w:pPr>
      <w:hyperlink w:anchor="_Toc42633753" w:history="1">
        <w:r w:rsidRPr="009324B7">
          <w:rPr>
            <w:rStyle w:val="Hyperlink"/>
            <w:b w:val="0"/>
            <w:bCs w:val="0"/>
            <w:noProof/>
            <w:color w:val="00B0F0"/>
          </w:rPr>
          <w:t>Eksempler på specifikke funktioner og classes i koden, og hvad de gør</w:t>
        </w:r>
        <w:r w:rsidRPr="009324B7">
          <w:rPr>
            <w:b w:val="0"/>
            <w:bCs w:val="0"/>
            <w:noProof/>
            <w:webHidden/>
            <w:color w:val="00B0F0"/>
          </w:rPr>
          <w:tab/>
        </w:r>
        <w:r w:rsidRPr="009324B7">
          <w:rPr>
            <w:b w:val="0"/>
            <w:bCs w:val="0"/>
            <w:noProof/>
            <w:webHidden/>
            <w:color w:val="00B0F0"/>
          </w:rPr>
          <w:fldChar w:fldCharType="begin"/>
        </w:r>
        <w:r w:rsidRPr="009324B7">
          <w:rPr>
            <w:b w:val="0"/>
            <w:bCs w:val="0"/>
            <w:noProof/>
            <w:webHidden/>
            <w:color w:val="00B0F0"/>
          </w:rPr>
          <w:instrText xml:space="preserve"> PAGEREF _Toc42633753 \h </w:instrText>
        </w:r>
        <w:r w:rsidRPr="009324B7">
          <w:rPr>
            <w:b w:val="0"/>
            <w:bCs w:val="0"/>
            <w:noProof/>
            <w:webHidden/>
            <w:color w:val="00B0F0"/>
          </w:rPr>
        </w:r>
        <w:r w:rsidRPr="009324B7">
          <w:rPr>
            <w:b w:val="0"/>
            <w:bCs w:val="0"/>
            <w:noProof/>
            <w:webHidden/>
            <w:color w:val="00B0F0"/>
          </w:rPr>
          <w:fldChar w:fldCharType="separate"/>
        </w:r>
        <w:r w:rsidRPr="009324B7">
          <w:rPr>
            <w:b w:val="0"/>
            <w:bCs w:val="0"/>
            <w:noProof/>
            <w:webHidden/>
            <w:color w:val="00B0F0"/>
          </w:rPr>
          <w:t>11</w:t>
        </w:r>
        <w:r w:rsidRPr="009324B7">
          <w:rPr>
            <w:b w:val="0"/>
            <w:bCs w:val="0"/>
            <w:noProof/>
            <w:webHidden/>
            <w:color w:val="00B0F0"/>
          </w:rPr>
          <w:fldChar w:fldCharType="end"/>
        </w:r>
      </w:hyperlink>
    </w:p>
    <w:p w14:paraId="671C17BD" w14:textId="2DC7A625" w:rsidR="009324B7" w:rsidRDefault="009324B7">
      <w:pPr>
        <w:pStyle w:val="Indholdsfortegnelse1"/>
        <w:rPr>
          <w:rFonts w:eastAsiaTheme="minorEastAsia" w:cstheme="minorBidi"/>
          <w:b w:val="0"/>
          <w:bCs w:val="0"/>
          <w:i w:val="0"/>
          <w:iCs w:val="0"/>
          <w:color w:val="auto"/>
          <w:sz w:val="22"/>
          <w:szCs w:val="22"/>
          <w:lang w:eastAsia="da-DK"/>
        </w:rPr>
      </w:pPr>
      <w:hyperlink w:anchor="_Toc42633754" w:history="1">
        <w:r w:rsidRPr="000B0610">
          <w:rPr>
            <w:rStyle w:val="Hyperlink"/>
          </w:rPr>
          <w:t>Kilder:</w:t>
        </w:r>
        <w:r>
          <w:rPr>
            <w:webHidden/>
          </w:rPr>
          <w:tab/>
        </w:r>
        <w:r>
          <w:rPr>
            <w:webHidden/>
          </w:rPr>
          <w:fldChar w:fldCharType="begin"/>
        </w:r>
        <w:r>
          <w:rPr>
            <w:webHidden/>
          </w:rPr>
          <w:instrText xml:space="preserve"> PAGEREF _Toc42633754 \h </w:instrText>
        </w:r>
        <w:r>
          <w:rPr>
            <w:webHidden/>
          </w:rPr>
        </w:r>
        <w:r>
          <w:rPr>
            <w:webHidden/>
          </w:rPr>
          <w:fldChar w:fldCharType="separate"/>
        </w:r>
        <w:r>
          <w:rPr>
            <w:webHidden/>
          </w:rPr>
          <w:t>15</w:t>
        </w:r>
        <w:r>
          <w:rPr>
            <w:webHidden/>
          </w:rPr>
          <w:fldChar w:fldCharType="end"/>
        </w:r>
      </w:hyperlink>
    </w:p>
    <w:p w14:paraId="3BC79AFB" w14:textId="6AD6EBA5" w:rsidR="009324B7" w:rsidRDefault="009324B7">
      <w:pPr>
        <w:pStyle w:val="Indholdsfortegnelse1"/>
        <w:rPr>
          <w:rFonts w:eastAsiaTheme="minorEastAsia" w:cstheme="minorBidi"/>
          <w:b w:val="0"/>
          <w:bCs w:val="0"/>
          <w:i w:val="0"/>
          <w:iCs w:val="0"/>
          <w:color w:val="auto"/>
          <w:sz w:val="22"/>
          <w:szCs w:val="22"/>
          <w:lang w:eastAsia="da-DK"/>
        </w:rPr>
      </w:pPr>
      <w:hyperlink w:anchor="_Toc42633755" w:history="1">
        <w:r w:rsidRPr="000B0610">
          <w:rPr>
            <w:rStyle w:val="Hyperlink"/>
          </w:rPr>
          <w:t>Oversigt- Hele vores kode:</w:t>
        </w:r>
        <w:r>
          <w:rPr>
            <w:webHidden/>
          </w:rPr>
          <w:tab/>
        </w:r>
        <w:r>
          <w:rPr>
            <w:webHidden/>
          </w:rPr>
          <w:fldChar w:fldCharType="begin"/>
        </w:r>
        <w:r>
          <w:rPr>
            <w:webHidden/>
          </w:rPr>
          <w:instrText xml:space="preserve"> PAGEREF _Toc42633755 \h </w:instrText>
        </w:r>
        <w:r>
          <w:rPr>
            <w:webHidden/>
          </w:rPr>
        </w:r>
        <w:r>
          <w:rPr>
            <w:webHidden/>
          </w:rPr>
          <w:fldChar w:fldCharType="separate"/>
        </w:r>
        <w:r>
          <w:rPr>
            <w:webHidden/>
          </w:rPr>
          <w:t>15</w:t>
        </w:r>
        <w:r>
          <w:rPr>
            <w:webHidden/>
          </w:rPr>
          <w:fldChar w:fldCharType="end"/>
        </w:r>
      </w:hyperlink>
    </w:p>
    <w:p w14:paraId="04741F1C" w14:textId="7391698B" w:rsidR="00712879" w:rsidRPr="00712879" w:rsidRDefault="00712879" w:rsidP="007E6BD3">
      <w:pPr>
        <w:shd w:val="clear" w:color="auto" w:fill="FFFFFF" w:themeFill="background1"/>
      </w:pPr>
      <w:r w:rsidRPr="005E4956">
        <w:rPr>
          <w:b/>
          <w:bCs/>
          <w:color w:val="00B0F0"/>
          <w:sz w:val="40"/>
          <w:szCs w:val="40"/>
        </w:rPr>
        <w:fldChar w:fldCharType="end"/>
      </w:r>
    </w:p>
    <w:p w14:paraId="6C5D7C40" w14:textId="5BEBEBB8" w:rsidR="00712879" w:rsidRDefault="00FA47F6">
      <w:pPr>
        <w:rPr>
          <w:b/>
          <w:bCs/>
          <w:sz w:val="28"/>
          <w:szCs w:val="28"/>
        </w:rPr>
      </w:pPr>
      <w:r>
        <w:rPr>
          <w:noProof/>
        </w:rPr>
        <w:drawing>
          <wp:anchor distT="0" distB="0" distL="114300" distR="114300" simplePos="0" relativeHeight="251658241" behindDoc="0" locked="0" layoutInCell="1" allowOverlap="1" wp14:anchorId="6AD82593" wp14:editId="205880A4">
            <wp:simplePos x="0" y="0"/>
            <wp:positionH relativeFrom="margin">
              <wp:align>right</wp:align>
            </wp:positionH>
            <wp:positionV relativeFrom="paragraph">
              <wp:posOffset>5344</wp:posOffset>
            </wp:positionV>
            <wp:extent cx="2156649" cy="2537883"/>
            <wp:effectExtent l="38100" t="0" r="872490" b="262890"/>
            <wp:wrapNone/>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6649" cy="2537883"/>
                    </a:xfrm>
                    <a:prstGeom prst="rect">
                      <a:avLst/>
                    </a:prstGeom>
                    <a:noFill/>
                    <a:ln>
                      <a:noFill/>
                    </a:ln>
                    <a:effectLst>
                      <a:outerShdw blurRad="330200" dir="17160000" sy="23000" kx="-1200000" algn="bl" rotWithShape="0">
                        <a:prstClr val="black">
                          <a:alpha val="41000"/>
                        </a:prstClr>
                      </a:outerShdw>
                    </a:effectLst>
                  </pic:spPr>
                </pic:pic>
              </a:graphicData>
            </a:graphic>
            <wp14:sizeRelH relativeFrom="margin">
              <wp14:pctWidth>0</wp14:pctWidth>
            </wp14:sizeRelH>
            <wp14:sizeRelV relativeFrom="margin">
              <wp14:pctHeight>0</wp14:pctHeight>
            </wp14:sizeRelV>
          </wp:anchor>
        </w:drawing>
      </w:r>
    </w:p>
    <w:p w14:paraId="37ABA4FC" w14:textId="7B6E9235" w:rsidR="00712879" w:rsidRDefault="00986B4D">
      <w:pPr>
        <w:rPr>
          <w:b/>
          <w:bCs/>
          <w:sz w:val="28"/>
          <w:szCs w:val="28"/>
        </w:rPr>
      </w:pPr>
      <w:r>
        <w:rPr>
          <w:noProof/>
        </w:rPr>
        <w:drawing>
          <wp:anchor distT="0" distB="0" distL="114300" distR="114300" simplePos="0" relativeHeight="251658242" behindDoc="0" locked="0" layoutInCell="1" allowOverlap="1" wp14:anchorId="06667337" wp14:editId="5A87DEF3">
            <wp:simplePos x="0" y="0"/>
            <wp:positionH relativeFrom="margin">
              <wp:posOffset>645699</wp:posOffset>
            </wp:positionH>
            <wp:positionV relativeFrom="paragraph">
              <wp:posOffset>373788</wp:posOffset>
            </wp:positionV>
            <wp:extent cx="1199408" cy="1566974"/>
            <wp:effectExtent l="0" t="0" r="553720" b="186055"/>
            <wp:wrapNone/>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19210" t="10738" r="23707" b="14686"/>
                    <a:stretch/>
                  </pic:blipFill>
                  <pic:spPr bwMode="auto">
                    <a:xfrm>
                      <a:off x="0" y="0"/>
                      <a:ext cx="1199408" cy="1566974"/>
                    </a:xfrm>
                    <a:prstGeom prst="rect">
                      <a:avLst/>
                    </a:prstGeom>
                    <a:noFill/>
                    <a:ln>
                      <a:noFill/>
                    </a:ln>
                    <a:effectLst>
                      <a:outerShdw blurRad="241300" dir="18900000" sy="23000" kx="-1200000" algn="bl" rotWithShape="0">
                        <a:prstClr val="black">
                          <a:alpha val="32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2879">
        <w:br w:type="page"/>
      </w:r>
    </w:p>
    <w:p w14:paraId="2F856782" w14:textId="69031E3B" w:rsidR="005509DF" w:rsidRPr="00712879" w:rsidRDefault="00AF6F62" w:rsidP="00C81CD0">
      <w:pPr>
        <w:pStyle w:val="Overskrift1"/>
      </w:pPr>
      <w:bookmarkStart w:id="0" w:name="_Toc42633741"/>
      <w:r w:rsidRPr="005509DF">
        <w:lastRenderedPageBreak/>
        <w:t>Introduktion:</w:t>
      </w:r>
      <w:bookmarkEnd w:id="0"/>
    </w:p>
    <w:p w14:paraId="2D92D36F" w14:textId="34161247" w:rsidR="005509DF" w:rsidRDefault="005509DF" w:rsidP="00190DC4">
      <w:pPr>
        <w:pStyle w:val="Listeafsnit"/>
        <w:numPr>
          <w:ilvl w:val="0"/>
          <w:numId w:val="3"/>
        </w:numPr>
      </w:pPr>
      <w:r w:rsidRPr="005509DF">
        <w:t xml:space="preserve">Life of Mark er en fiktiv spilserie, som handler om Marks liv som gymnasielærer. </w:t>
      </w:r>
      <w:r w:rsidR="008145A9">
        <w:t>Versionen</w:t>
      </w:r>
      <w:r w:rsidRPr="005509DF">
        <w:t xml:space="preserve"> </w:t>
      </w:r>
      <w:r w:rsidR="008145A9">
        <w:t>”</w:t>
      </w:r>
      <w:r w:rsidRPr="005509DF">
        <w:t>The List</w:t>
      </w:r>
      <w:r w:rsidR="008145A9">
        <w:t>”</w:t>
      </w:r>
      <w:r w:rsidRPr="005509DF">
        <w:t xml:space="preserve"> er baseret på dengang Mark mistede sin PC i toget, hvilket gjorde at han blev nødt til at bruge en anden computer. Vi fremstiller en absurd fortælling om hvordan Mark skal finde sin PC igen, for at kunne tjekke fravær. Herfra kommer “The List”, hvilket refererer til klasselisten på Marks computer. </w:t>
      </w:r>
      <w:r>
        <w:t xml:space="preserve">For at få klasselisten tilbage møder Mark en masse udfordringer som skal takles, og det bliver alt sammen fortalt i en ufatteligt absurd, men samtidig fangende fortælling. </w:t>
      </w:r>
    </w:p>
    <w:p w14:paraId="69679BC5" w14:textId="7017944E" w:rsidR="00190DC4" w:rsidRDefault="00190DC4" w:rsidP="005509DF">
      <w:pPr>
        <w:ind w:left="720"/>
      </w:pPr>
      <w:r>
        <w:t xml:space="preserve">Denne aflevering indeholder en demo af spillet. Formålet med demoen er at vise de primære funktioner i spillet, og give spilleren en idé om hvad spillet går ud på. </w:t>
      </w:r>
    </w:p>
    <w:p w14:paraId="4377AA81" w14:textId="17C1FA0D" w:rsidR="005509DF" w:rsidRDefault="005509DF"/>
    <w:p w14:paraId="33F67740" w14:textId="3812AD71" w:rsidR="00AF6F62" w:rsidRDefault="00BD0F61">
      <w:pPr>
        <w:rPr>
          <w:rStyle w:val="Overskrift1Tegn"/>
        </w:rPr>
      </w:pPr>
      <w:r>
        <w:rPr>
          <w:b/>
          <w:bCs/>
          <w:noProof/>
          <w:color w:val="00B0F0"/>
          <w:sz w:val="56"/>
          <w:szCs w:val="56"/>
        </w:rPr>
        <w:drawing>
          <wp:anchor distT="0" distB="0" distL="114300" distR="114300" simplePos="0" relativeHeight="251658240" behindDoc="0" locked="0" layoutInCell="1" allowOverlap="1" wp14:anchorId="1D804DFB" wp14:editId="603674F6">
            <wp:simplePos x="0" y="0"/>
            <wp:positionH relativeFrom="column">
              <wp:posOffset>5280660</wp:posOffset>
            </wp:positionH>
            <wp:positionV relativeFrom="paragraph">
              <wp:posOffset>95885</wp:posOffset>
            </wp:positionV>
            <wp:extent cx="1228725" cy="1228725"/>
            <wp:effectExtent l="114300" t="95250" r="123825" b="142875"/>
            <wp:wrapSquare wrapText="bothSides"/>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a:effectLst>
                      <a:outerShdw blurRad="165100" algn="l" rotWithShape="0">
                        <a:schemeClr val="bg2">
                          <a:lumMod val="10000"/>
                          <a:alpha val="57000"/>
                        </a:schemeClr>
                      </a:outerShdw>
                    </a:effectLst>
                  </pic:spPr>
                </pic:pic>
              </a:graphicData>
            </a:graphic>
            <wp14:sizeRelH relativeFrom="margin">
              <wp14:pctWidth>0</wp14:pctWidth>
            </wp14:sizeRelH>
            <wp14:sizeRelV relativeFrom="margin">
              <wp14:pctHeight>0</wp14:pctHeight>
            </wp14:sizeRelV>
          </wp:anchor>
        </w:drawing>
      </w:r>
      <w:bookmarkStart w:id="1" w:name="_Toc42633742"/>
      <w:r w:rsidR="00AF6F62" w:rsidRPr="005509DF">
        <w:rPr>
          <w:rStyle w:val="Overskrift1Tegn"/>
        </w:rPr>
        <w:t>Opgavebeskrivelse:</w:t>
      </w:r>
      <w:bookmarkEnd w:id="1"/>
    </w:p>
    <w:p w14:paraId="68C76D6C" w14:textId="3DD70A04" w:rsidR="005509DF" w:rsidRDefault="005509DF" w:rsidP="005509DF">
      <w:pPr>
        <w:pStyle w:val="Listeafsnit"/>
        <w:numPr>
          <w:ilvl w:val="0"/>
          <w:numId w:val="3"/>
        </w:numPr>
      </w:pPr>
      <w:r>
        <w:t>Efter et forløb som omhandlede programmeringssproget Python, fik vi til opgave at bruge udvidelsen ”</w:t>
      </w:r>
      <w:r w:rsidR="00712879">
        <w:t>pyg</w:t>
      </w:r>
      <w:r>
        <w:t xml:space="preserve">ame” til at kode et spil. </w:t>
      </w:r>
      <w:r w:rsidR="00712879">
        <w:t>Kravene til spillet var at det skulle afleveres i fire forskellige iterationer, hvor der skulle kunne ses fremskridt hver gang. Til slut skulle spillet vi havde lavet afleveres sammen med en uddybende beskrivelse og manual til spillet.</w:t>
      </w:r>
    </w:p>
    <w:p w14:paraId="1942EEF3" w14:textId="77777777" w:rsidR="00712879" w:rsidRDefault="00712879" w:rsidP="00712879">
      <w:pPr>
        <w:ind w:left="360"/>
      </w:pPr>
    </w:p>
    <w:p w14:paraId="57B70FEA" w14:textId="24CACD23" w:rsidR="00AF6F62" w:rsidRDefault="00AF6F62" w:rsidP="00C81CD0">
      <w:pPr>
        <w:pStyle w:val="Overskrift1"/>
      </w:pPr>
      <w:bookmarkStart w:id="2" w:name="_Toc42633743"/>
      <w:r>
        <w:t>Spilkoncept:</w:t>
      </w:r>
      <w:bookmarkEnd w:id="2"/>
    </w:p>
    <w:p w14:paraId="2545911C" w14:textId="307B29C5" w:rsidR="00BD0F61" w:rsidRDefault="00BD0F61" w:rsidP="00EC2D65">
      <w:pPr>
        <w:pStyle w:val="Overskrift2"/>
      </w:pPr>
      <w:bookmarkStart w:id="3" w:name="_Toc42633744"/>
      <w:r>
        <w:t>Spiltype</w:t>
      </w:r>
      <w:bookmarkEnd w:id="3"/>
    </w:p>
    <w:p w14:paraId="7FFE447A" w14:textId="6145EAC7" w:rsidR="00C81CD0" w:rsidRPr="00C81CD0" w:rsidRDefault="00394123" w:rsidP="00394123">
      <w:pPr>
        <w:pStyle w:val="Listeafsnit"/>
        <w:numPr>
          <w:ilvl w:val="0"/>
          <w:numId w:val="3"/>
        </w:numPr>
      </w:pPr>
      <w:r>
        <w:t xml:space="preserve">Hvis vores spil skulle udgives på </w:t>
      </w:r>
      <w:r w:rsidR="00520AFA">
        <w:t>S</w:t>
      </w:r>
      <w:r>
        <w:t xml:space="preserve">team, ville vi ”tagge” spillet som værende under følgende kategorier: ”Indie”, ”RPG” og ”Adventure”. </w:t>
      </w:r>
      <w:r w:rsidR="007668D3">
        <w:t>Spillet handler nemlig i stor grad om at udforske forskellige steder. I det fulde spil ville man starte på skolen</w:t>
      </w:r>
    </w:p>
    <w:p w14:paraId="346D7E9E" w14:textId="3DEB2048" w:rsidR="00AF6F62" w:rsidRDefault="00AF6F62" w:rsidP="00EC2D65">
      <w:pPr>
        <w:pStyle w:val="Overskrift2"/>
      </w:pPr>
      <w:bookmarkStart w:id="4" w:name="_Toc42633745"/>
      <w:r>
        <w:t xml:space="preserve">Stilen - </w:t>
      </w:r>
      <w:r w:rsidR="00BD0F61">
        <w:t>Hvordan spillet ser ud, og hvorfor</w:t>
      </w:r>
      <w:bookmarkEnd w:id="4"/>
    </w:p>
    <w:p w14:paraId="00423923" w14:textId="525E2778" w:rsidR="00C81CD0" w:rsidRDefault="00847FDA" w:rsidP="00BF3103">
      <w:pPr>
        <w:pStyle w:val="Listeafsnit"/>
        <w:numPr>
          <w:ilvl w:val="0"/>
          <w:numId w:val="3"/>
        </w:numPr>
      </w:pPr>
      <w:r>
        <w:t xml:space="preserve">Vi vidste fra starten at vi ville lave vores egen stilart og </w:t>
      </w:r>
      <w:r w:rsidR="002865E7">
        <w:t>derfor egne assets til spillet. For at gøre det nemmest muligt for os</w:t>
      </w:r>
      <w:r w:rsidR="00BF3103" w:rsidRPr="00BF3103">
        <w:t xml:space="preserve"> har</w:t>
      </w:r>
      <w:r w:rsidR="002865E7">
        <w:t xml:space="preserve"> vi</w:t>
      </w:r>
      <w:r w:rsidR="00BF3103" w:rsidRPr="00BF3103">
        <w:t xml:space="preserve"> valgt at lave bruge pixel art som design</w:t>
      </w:r>
      <w:r w:rsidR="002865E7">
        <w:t>,</w:t>
      </w:r>
      <w:r w:rsidR="00BF3103" w:rsidRPr="00BF3103">
        <w:t xml:space="preserve"> i stedet for at vælge et andet design som kræver flere detaljer</w:t>
      </w:r>
      <w:r w:rsidR="002865E7">
        <w:t>. På den måde</w:t>
      </w:r>
      <w:r w:rsidR="00BF3103" w:rsidRPr="00BF3103">
        <w:t xml:space="preserve"> kan</w:t>
      </w:r>
      <w:r w:rsidR="002865E7">
        <w:t xml:space="preserve"> vi</w:t>
      </w:r>
      <w:r w:rsidR="00BF3103" w:rsidRPr="00BF3103">
        <w:t xml:space="preserve"> være mere effektiv</w:t>
      </w:r>
      <w:r>
        <w:t>e</w:t>
      </w:r>
      <w:r w:rsidR="00BF3103" w:rsidRPr="00BF3103">
        <w:t xml:space="preserve"> med vores tid og fokuser</w:t>
      </w:r>
      <w:r>
        <w:t>e</w:t>
      </w:r>
      <w:r w:rsidR="00BF3103" w:rsidRPr="00BF3103">
        <w:t xml:space="preserve"> mere på selve programmering</w:t>
      </w:r>
      <w:r>
        <w:t>en</w:t>
      </w:r>
      <w:r w:rsidR="00BF3103" w:rsidRPr="00BF3103">
        <w:t xml:space="preserve"> af spillet.</w:t>
      </w:r>
    </w:p>
    <w:p w14:paraId="65E47BEE" w14:textId="09420280" w:rsidR="00BF666D" w:rsidRPr="00C81CD0" w:rsidRDefault="00BF666D" w:rsidP="00BF666D">
      <w:pPr>
        <w:ind w:left="720"/>
      </w:pPr>
      <w:r>
        <w:t xml:space="preserve">Udover </w:t>
      </w:r>
      <w:r w:rsidR="00BC6601">
        <w:t>at det er nemmere for os at lave pixelart, synes vi helt sikkert også at pixelart bringer noge</w:t>
      </w:r>
      <w:r w:rsidR="007E220F">
        <w:t xml:space="preserve">t nostalgi </w:t>
      </w:r>
      <w:r w:rsidR="00467D37">
        <w:t xml:space="preserve">frem i de fleste som har haft spil som Super Mario og Pokémon i deres barndom. </w:t>
      </w:r>
      <w:r w:rsidR="00BC6601">
        <w:t xml:space="preserve"> </w:t>
      </w:r>
    </w:p>
    <w:p w14:paraId="6CAE72FC" w14:textId="77777777" w:rsidR="004C104D" w:rsidRDefault="004C104D">
      <w:pPr>
        <w:rPr>
          <w:b/>
          <w:bCs/>
          <w:sz w:val="24"/>
          <w:szCs w:val="24"/>
        </w:rPr>
      </w:pPr>
      <w:r>
        <w:br w:type="page"/>
      </w:r>
    </w:p>
    <w:p w14:paraId="6002FF3A" w14:textId="4FE770D5" w:rsidR="003175A7" w:rsidRPr="003175A7" w:rsidRDefault="00E4757E" w:rsidP="003175A7">
      <w:pPr>
        <w:pStyle w:val="Overskrift2"/>
      </w:pPr>
      <w:bookmarkStart w:id="5" w:name="_Toc42633746"/>
      <w:r>
        <w:rPr>
          <w:noProof/>
        </w:rPr>
        <w:lastRenderedPageBreak/>
        <w:drawing>
          <wp:anchor distT="0" distB="0" distL="114300" distR="114300" simplePos="0" relativeHeight="251580416" behindDoc="0" locked="0" layoutInCell="1" allowOverlap="1" wp14:anchorId="4C9A42FE" wp14:editId="13188623">
            <wp:simplePos x="0" y="0"/>
            <wp:positionH relativeFrom="column">
              <wp:posOffset>4061460</wp:posOffset>
            </wp:positionH>
            <wp:positionV relativeFrom="paragraph">
              <wp:posOffset>5715</wp:posOffset>
            </wp:positionV>
            <wp:extent cx="2305050" cy="628650"/>
            <wp:effectExtent l="0" t="0" r="0" b="0"/>
            <wp:wrapNone/>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24200" t="28000" r="27400" b="45600"/>
                    <a:stretch/>
                  </pic:blipFill>
                  <pic:spPr bwMode="auto">
                    <a:xfrm>
                      <a:off x="0" y="0"/>
                      <a:ext cx="2305050" cy="62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F61">
        <w:t>Styring</w:t>
      </w:r>
      <w:r w:rsidR="002C04E1">
        <w:t xml:space="preserve"> - hvordan man spiller spillet</w:t>
      </w:r>
      <w:bookmarkEnd w:id="5"/>
    </w:p>
    <w:p w14:paraId="1789EE7D" w14:textId="0264689F" w:rsidR="0056074C" w:rsidRDefault="00EA1989" w:rsidP="0056074C">
      <w:pPr>
        <w:rPr>
          <w:b/>
        </w:rPr>
      </w:pPr>
      <w:r>
        <w:rPr>
          <w:noProof/>
        </w:rPr>
        <w:drawing>
          <wp:anchor distT="0" distB="0" distL="114300" distR="114300" simplePos="0" relativeHeight="251584512" behindDoc="0" locked="0" layoutInCell="1" allowOverlap="1" wp14:anchorId="3673B7F7" wp14:editId="07CC19B5">
            <wp:simplePos x="0" y="0"/>
            <wp:positionH relativeFrom="rightMargin">
              <wp:posOffset>-190500</wp:posOffset>
            </wp:positionH>
            <wp:positionV relativeFrom="paragraph">
              <wp:posOffset>121920</wp:posOffset>
            </wp:positionV>
            <wp:extent cx="304800" cy="470261"/>
            <wp:effectExtent l="0" t="0" r="0" b="6350"/>
            <wp:wrapNone/>
            <wp:docPr id="13" name="Billede 13" descr="Arrows, cursor, move, poin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rows, cursor, move, pointer icon"/>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562" t="8398" r="18750" b="7227"/>
                    <a:stretch/>
                  </pic:blipFill>
                  <pic:spPr bwMode="auto">
                    <a:xfrm>
                      <a:off x="0" y="0"/>
                      <a:ext cx="304800" cy="470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4C7" w:rsidRPr="008764C7">
        <w:rPr>
          <w:b/>
          <w:bCs/>
        </w:rPr>
        <w:t>Styring af men</w:t>
      </w:r>
      <w:r w:rsidR="001F5FC1">
        <w:rPr>
          <w:b/>
          <w:bCs/>
        </w:rPr>
        <w:t>u</w:t>
      </w:r>
      <w:r w:rsidR="003E2B4D">
        <w:rPr>
          <w:b/>
          <w:bCs/>
        </w:rPr>
        <w:t>:</w:t>
      </w:r>
    </w:p>
    <w:p w14:paraId="0A8D440A" w14:textId="71AABA8A" w:rsidR="00E4757E" w:rsidRDefault="008764C7" w:rsidP="008764C7">
      <w:pPr>
        <w:pStyle w:val="Listeafsnit"/>
        <w:numPr>
          <w:ilvl w:val="0"/>
          <w:numId w:val="3"/>
        </w:numPr>
      </w:pPr>
      <w:r w:rsidRPr="003E2B4D">
        <w:t>Man bruger sin mus</w:t>
      </w:r>
      <w:r w:rsidR="00EA15EF" w:rsidRPr="003E2B4D">
        <w:t xml:space="preserve"> til at trykke på men</w:t>
      </w:r>
      <w:r w:rsidR="001F5FC1" w:rsidRPr="003E2B4D">
        <w:t>uen</w:t>
      </w:r>
      <w:r w:rsidR="00EA15EF" w:rsidRPr="003E2B4D">
        <w:t>s knapper</w:t>
      </w:r>
    </w:p>
    <w:p w14:paraId="2EFCD56C" w14:textId="6E5B938D" w:rsidR="008764C7" w:rsidRPr="003E2B4D" w:rsidRDefault="008764C7" w:rsidP="003F207D">
      <w:pPr>
        <w:pStyle w:val="Listeafsnit"/>
      </w:pPr>
    </w:p>
    <w:p w14:paraId="4AACCA10" w14:textId="35D3FF2B" w:rsidR="00C9105F" w:rsidRPr="00C9105F" w:rsidRDefault="00E4757E" w:rsidP="00C9105F">
      <w:pPr>
        <w:rPr>
          <w:b/>
          <w:bCs/>
        </w:rPr>
      </w:pPr>
      <w:r>
        <w:rPr>
          <w:noProof/>
        </w:rPr>
        <w:drawing>
          <wp:anchor distT="0" distB="0" distL="114300" distR="114300" simplePos="0" relativeHeight="251573248" behindDoc="0" locked="0" layoutInCell="1" allowOverlap="1" wp14:anchorId="29C260A9" wp14:editId="1C1957B1">
            <wp:simplePos x="0" y="0"/>
            <wp:positionH relativeFrom="margin">
              <wp:posOffset>4262755</wp:posOffset>
            </wp:positionH>
            <wp:positionV relativeFrom="paragraph">
              <wp:posOffset>7620</wp:posOffset>
            </wp:positionV>
            <wp:extent cx="1828800" cy="723900"/>
            <wp:effectExtent l="0" t="0" r="0" b="0"/>
            <wp:wrapNone/>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32200" t="26000" r="29400" b="43600"/>
                    <a:stretch/>
                  </pic:blipFill>
                  <pic:spPr bwMode="auto">
                    <a:xfrm>
                      <a:off x="0" y="0"/>
                      <a:ext cx="1828800" cy="723900"/>
                    </a:xfrm>
                    <a:prstGeom prst="rect">
                      <a:avLst/>
                    </a:prstGeom>
                    <a:noFill/>
                    <a:ln>
                      <a:noFill/>
                    </a:ln>
                    <a:extLst>
                      <a:ext uri="{53640926-AAD7-44D8-BBD7-CCE9431645EC}">
                        <a14:shadowObscured xmlns:a14="http://schemas.microsoft.com/office/drawing/2010/main"/>
                      </a:ext>
                    </a:extLst>
                  </pic:spPr>
                </pic:pic>
              </a:graphicData>
            </a:graphic>
          </wp:anchor>
        </w:drawing>
      </w:r>
      <w:r w:rsidR="00C9105F" w:rsidRPr="00C9105F">
        <w:rPr>
          <w:b/>
          <w:bCs/>
        </w:rPr>
        <w:t>Styring af karakter</w:t>
      </w:r>
      <w:r w:rsidR="003E2B4D">
        <w:rPr>
          <w:b/>
          <w:bCs/>
        </w:rPr>
        <w:t>:</w:t>
      </w:r>
    </w:p>
    <w:p w14:paraId="36E6C519" w14:textId="192126B1" w:rsidR="00C81CD0" w:rsidRPr="000F7F02" w:rsidRDefault="000F7F02" w:rsidP="00A147DD">
      <w:pPr>
        <w:pStyle w:val="Listeafsnit"/>
        <w:numPr>
          <w:ilvl w:val="0"/>
          <w:numId w:val="3"/>
        </w:numPr>
        <w:rPr>
          <w:b/>
          <w:bCs/>
        </w:rPr>
      </w:pPr>
      <w:r>
        <w:rPr>
          <w:b/>
          <w:bCs/>
        </w:rPr>
        <w:t>W</w:t>
      </w:r>
      <w:r>
        <w:t xml:space="preserve"> - Gå frem</w:t>
      </w:r>
    </w:p>
    <w:p w14:paraId="3D34068B" w14:textId="3EA2D5F0" w:rsidR="000F7F02" w:rsidRPr="000F7F02" w:rsidRDefault="000F7F02" w:rsidP="00A147DD">
      <w:pPr>
        <w:pStyle w:val="Listeafsnit"/>
        <w:numPr>
          <w:ilvl w:val="0"/>
          <w:numId w:val="3"/>
        </w:numPr>
        <w:rPr>
          <w:b/>
          <w:bCs/>
        </w:rPr>
      </w:pPr>
      <w:r>
        <w:rPr>
          <w:b/>
          <w:bCs/>
        </w:rPr>
        <w:t xml:space="preserve">A </w:t>
      </w:r>
      <w:r>
        <w:t>- Gå venst</w:t>
      </w:r>
      <w:r w:rsidR="00260BC9">
        <w:t>r</w:t>
      </w:r>
      <w:r>
        <w:t>e</w:t>
      </w:r>
    </w:p>
    <w:p w14:paraId="7BBCAA66" w14:textId="58B87C64" w:rsidR="000F7F02" w:rsidRPr="00260BC9" w:rsidRDefault="00260BC9" w:rsidP="00A147DD">
      <w:pPr>
        <w:pStyle w:val="Listeafsnit"/>
        <w:numPr>
          <w:ilvl w:val="0"/>
          <w:numId w:val="3"/>
        </w:numPr>
        <w:rPr>
          <w:b/>
          <w:bCs/>
        </w:rPr>
      </w:pPr>
      <w:r>
        <w:rPr>
          <w:b/>
          <w:bCs/>
        </w:rPr>
        <w:t>S</w:t>
      </w:r>
      <w:r>
        <w:t xml:space="preserve"> - Gå ned</w:t>
      </w:r>
    </w:p>
    <w:p w14:paraId="4669EDD9" w14:textId="561C9874" w:rsidR="00260BC9" w:rsidRPr="00260BC9" w:rsidRDefault="00260BC9" w:rsidP="00A147DD">
      <w:pPr>
        <w:pStyle w:val="Listeafsnit"/>
        <w:numPr>
          <w:ilvl w:val="0"/>
          <w:numId w:val="3"/>
        </w:numPr>
        <w:rPr>
          <w:b/>
          <w:bCs/>
        </w:rPr>
      </w:pPr>
      <w:r>
        <w:rPr>
          <w:b/>
          <w:bCs/>
        </w:rPr>
        <w:t>D</w:t>
      </w:r>
      <w:r>
        <w:t xml:space="preserve"> - Gå højre</w:t>
      </w:r>
    </w:p>
    <w:p w14:paraId="5AF5C6DE" w14:textId="77777777" w:rsidR="00260BC9" w:rsidRPr="00260BC9" w:rsidRDefault="00260BC9" w:rsidP="00260BC9">
      <w:pPr>
        <w:pStyle w:val="Listeafsnit"/>
        <w:rPr>
          <w:b/>
          <w:bCs/>
        </w:rPr>
      </w:pPr>
    </w:p>
    <w:p w14:paraId="0321235B" w14:textId="6988A45C" w:rsidR="00260BC9" w:rsidRPr="00260BC9" w:rsidRDefault="00260BC9" w:rsidP="00A147DD">
      <w:pPr>
        <w:pStyle w:val="Listeafsnit"/>
        <w:numPr>
          <w:ilvl w:val="0"/>
          <w:numId w:val="3"/>
        </w:numPr>
        <w:rPr>
          <w:b/>
          <w:bCs/>
        </w:rPr>
      </w:pPr>
      <w:r>
        <w:rPr>
          <w:b/>
          <w:bCs/>
        </w:rPr>
        <w:t>Space</w:t>
      </w:r>
      <w:r>
        <w:t xml:space="preserve"> - Angrib</w:t>
      </w:r>
    </w:p>
    <w:p w14:paraId="73E830D4" w14:textId="77777777" w:rsidR="00260BC9" w:rsidRDefault="00260BC9" w:rsidP="00260BC9">
      <w:pPr>
        <w:pStyle w:val="Listeafsnit"/>
        <w:rPr>
          <w:b/>
          <w:bCs/>
        </w:rPr>
      </w:pPr>
    </w:p>
    <w:p w14:paraId="36908646" w14:textId="3207E432" w:rsidR="00726F31" w:rsidRPr="00726F31" w:rsidRDefault="00726F31" w:rsidP="00726F31">
      <w:pPr>
        <w:pStyle w:val="Listeafsnit"/>
        <w:numPr>
          <w:ilvl w:val="0"/>
          <w:numId w:val="3"/>
        </w:numPr>
        <w:rPr>
          <w:b/>
          <w:bCs/>
        </w:rPr>
      </w:pPr>
      <w:r>
        <w:rPr>
          <w:b/>
          <w:bCs/>
        </w:rPr>
        <w:t>1</w:t>
      </w:r>
      <w:r>
        <w:t xml:space="preserve"> - Spis pizza</w:t>
      </w:r>
    </w:p>
    <w:p w14:paraId="70214C5C" w14:textId="5CFABD00" w:rsidR="00726F31" w:rsidRPr="006C6E84" w:rsidRDefault="00726F31" w:rsidP="006C6E84">
      <w:pPr>
        <w:pStyle w:val="Listeafsnit"/>
        <w:numPr>
          <w:ilvl w:val="0"/>
          <w:numId w:val="3"/>
        </w:numPr>
        <w:rPr>
          <w:b/>
          <w:bCs/>
        </w:rPr>
      </w:pPr>
      <w:r>
        <w:rPr>
          <w:b/>
          <w:bCs/>
        </w:rPr>
        <w:t>2</w:t>
      </w:r>
      <w:r>
        <w:t xml:space="preserve"> - Spis burger</w:t>
      </w:r>
    </w:p>
    <w:p w14:paraId="46E7D578" w14:textId="0535C2C5" w:rsidR="00726F31" w:rsidRPr="00726F31" w:rsidRDefault="00726F31" w:rsidP="00726F31">
      <w:pPr>
        <w:pStyle w:val="Listeafsnit"/>
        <w:numPr>
          <w:ilvl w:val="0"/>
          <w:numId w:val="3"/>
        </w:numPr>
        <w:rPr>
          <w:b/>
          <w:bCs/>
        </w:rPr>
      </w:pPr>
      <w:r>
        <w:rPr>
          <w:b/>
          <w:bCs/>
        </w:rPr>
        <w:t>3</w:t>
      </w:r>
      <w:r>
        <w:t xml:space="preserve"> - Drik kaffe</w:t>
      </w:r>
    </w:p>
    <w:p w14:paraId="511776A1" w14:textId="294AB4D7" w:rsidR="00C027BE" w:rsidRPr="00BF33F6" w:rsidRDefault="00726F31" w:rsidP="00775AC3">
      <w:pPr>
        <w:pStyle w:val="Listeafsnit"/>
        <w:numPr>
          <w:ilvl w:val="0"/>
          <w:numId w:val="3"/>
        </w:numPr>
        <w:rPr>
          <w:b/>
          <w:bCs/>
        </w:rPr>
      </w:pPr>
      <w:r>
        <w:rPr>
          <w:b/>
          <w:bCs/>
        </w:rPr>
        <w:t>4</w:t>
      </w:r>
      <w:r>
        <w:t xml:space="preserve"> - Drik energidrik</w:t>
      </w:r>
    </w:p>
    <w:p w14:paraId="32085EB8" w14:textId="77777777" w:rsidR="00BF33F6" w:rsidRDefault="00BF33F6" w:rsidP="00BF33F6">
      <w:pPr>
        <w:pStyle w:val="Listeafsnit"/>
        <w:rPr>
          <w:b/>
          <w:bCs/>
        </w:rPr>
      </w:pPr>
    </w:p>
    <w:p w14:paraId="505E3C2C" w14:textId="06267EAE" w:rsidR="00C027BE" w:rsidRDefault="00BF33F6" w:rsidP="00BF33F6">
      <w:pPr>
        <w:pStyle w:val="Listeafsnit"/>
        <w:numPr>
          <w:ilvl w:val="0"/>
          <w:numId w:val="3"/>
        </w:numPr>
      </w:pPr>
      <w:r w:rsidRPr="00BF33F6">
        <w:rPr>
          <w:b/>
          <w:bCs/>
        </w:rPr>
        <w:t>L</w:t>
      </w:r>
      <w:r w:rsidRPr="00BF33F6">
        <w:t xml:space="preserve"> - gem spillet</w:t>
      </w:r>
    </w:p>
    <w:p w14:paraId="0DD697C8" w14:textId="77777777" w:rsidR="00BF33F6" w:rsidRPr="00BF33F6" w:rsidRDefault="00BF33F6" w:rsidP="00BF33F6">
      <w:pPr>
        <w:pStyle w:val="Listeafsnit"/>
      </w:pPr>
    </w:p>
    <w:p w14:paraId="698E803B" w14:textId="374267AC" w:rsidR="00726F31" w:rsidRPr="00726F31" w:rsidRDefault="00726F31" w:rsidP="00726F31">
      <w:pPr>
        <w:pStyle w:val="Listeafsnit"/>
        <w:numPr>
          <w:ilvl w:val="0"/>
          <w:numId w:val="3"/>
        </w:numPr>
        <w:rPr>
          <w:b/>
          <w:bCs/>
        </w:rPr>
      </w:pPr>
      <w:proofErr w:type="spellStart"/>
      <w:r>
        <w:rPr>
          <w:b/>
          <w:bCs/>
        </w:rPr>
        <w:t>Esc</w:t>
      </w:r>
      <w:proofErr w:type="spellEnd"/>
      <w:r>
        <w:t xml:space="preserve"> - Åben hoved</w:t>
      </w:r>
      <w:r w:rsidR="002966FF">
        <w:t>menu</w:t>
      </w:r>
    </w:p>
    <w:p w14:paraId="4B4CC3BC" w14:textId="457C24F4" w:rsidR="00BC0473" w:rsidRDefault="00BC0473" w:rsidP="00A147DD">
      <w:pPr>
        <w:rPr>
          <w:noProof/>
        </w:rPr>
      </w:pPr>
    </w:p>
    <w:p w14:paraId="4296BBEF" w14:textId="702999AA" w:rsidR="00A147DD" w:rsidRPr="00C81CD0" w:rsidRDefault="00C82238" w:rsidP="00A147DD">
      <w:r>
        <w:rPr>
          <w:noProof/>
        </w:rPr>
        <w:drawing>
          <wp:anchor distT="0" distB="0" distL="114300" distR="114300" simplePos="0" relativeHeight="251533312" behindDoc="0" locked="0" layoutInCell="1" allowOverlap="1" wp14:anchorId="31873D43" wp14:editId="590DF7C3">
            <wp:simplePos x="0" y="0"/>
            <wp:positionH relativeFrom="margin">
              <wp:posOffset>2699026</wp:posOffset>
            </wp:positionH>
            <wp:positionV relativeFrom="paragraph">
              <wp:posOffset>277633</wp:posOffset>
            </wp:positionV>
            <wp:extent cx="3873763" cy="1017686"/>
            <wp:effectExtent l="0" t="0" r="0" b="0"/>
            <wp:wrapNone/>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45" t="758"/>
                    <a:stretch/>
                  </pic:blipFill>
                  <pic:spPr bwMode="auto">
                    <a:xfrm>
                      <a:off x="0" y="0"/>
                      <a:ext cx="3873763" cy="10176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0532">
        <w:rPr>
          <w:noProof/>
        </w:rPr>
        <w:drawing>
          <wp:anchor distT="0" distB="0" distL="114300" distR="114300" simplePos="0" relativeHeight="251531264" behindDoc="0" locked="0" layoutInCell="1" allowOverlap="1" wp14:anchorId="681AA9DB" wp14:editId="3B058E19">
            <wp:simplePos x="0" y="0"/>
            <wp:positionH relativeFrom="margin">
              <wp:posOffset>1149460</wp:posOffset>
            </wp:positionH>
            <wp:positionV relativeFrom="paragraph">
              <wp:posOffset>11071</wp:posOffset>
            </wp:positionV>
            <wp:extent cx="1075424" cy="1313346"/>
            <wp:effectExtent l="0" t="0" r="0" b="1270"/>
            <wp:wrapNone/>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75424" cy="13133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B7FF80" w14:textId="0415D976" w:rsidR="00DE61B1" w:rsidRDefault="005A630F">
      <w:pPr>
        <w:rPr>
          <w:noProof/>
        </w:rPr>
      </w:pPr>
      <w:r>
        <w:rPr>
          <w:noProof/>
        </w:rPr>
        <w:drawing>
          <wp:anchor distT="0" distB="0" distL="114300" distR="114300" simplePos="0" relativeHeight="251555840" behindDoc="0" locked="0" layoutInCell="1" allowOverlap="1" wp14:anchorId="3014C190" wp14:editId="55443F49">
            <wp:simplePos x="0" y="0"/>
            <wp:positionH relativeFrom="margin">
              <wp:align>right</wp:align>
            </wp:positionH>
            <wp:positionV relativeFrom="paragraph">
              <wp:posOffset>3423285</wp:posOffset>
            </wp:positionV>
            <wp:extent cx="3265805" cy="789840"/>
            <wp:effectExtent l="0" t="0" r="0" b="0"/>
            <wp:wrapNone/>
            <wp:docPr id="14" name="Billede 14" descr="Spacebar Key | Pixel Art Maker #1493283 - PNG Images - PN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acebar Key | Pixel Art Maker #1493283 - PNG Images - PNGi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65805" cy="78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41504" behindDoc="0" locked="0" layoutInCell="1" allowOverlap="1" wp14:anchorId="0B0300CA" wp14:editId="1C3F58F1">
            <wp:simplePos x="0" y="0"/>
            <wp:positionH relativeFrom="margin">
              <wp:align>right</wp:align>
            </wp:positionH>
            <wp:positionV relativeFrom="paragraph">
              <wp:posOffset>1893294</wp:posOffset>
            </wp:positionV>
            <wp:extent cx="1006085" cy="1564744"/>
            <wp:effectExtent l="0" t="0" r="3810" b="0"/>
            <wp:wrapNone/>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22976" t="8358" r="19584" b="2306"/>
                    <a:stretch/>
                  </pic:blipFill>
                  <pic:spPr bwMode="auto">
                    <a:xfrm>
                      <a:off x="0" y="0"/>
                      <a:ext cx="1006085" cy="15647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61984" behindDoc="0" locked="0" layoutInCell="1" allowOverlap="1" wp14:anchorId="2419A690" wp14:editId="599344E9">
            <wp:simplePos x="0" y="0"/>
            <wp:positionH relativeFrom="column">
              <wp:posOffset>-537211</wp:posOffset>
            </wp:positionH>
            <wp:positionV relativeFrom="paragraph">
              <wp:posOffset>1864636</wp:posOffset>
            </wp:positionV>
            <wp:extent cx="946205" cy="1234078"/>
            <wp:effectExtent l="0" t="0" r="6350" b="4445"/>
            <wp:wrapNone/>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7348" cy="1248611"/>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29216" behindDoc="0" locked="0" layoutInCell="1" allowOverlap="1" wp14:anchorId="48D486E3" wp14:editId="08E39887">
            <wp:simplePos x="0" y="0"/>
            <wp:positionH relativeFrom="margin">
              <wp:posOffset>3040877</wp:posOffset>
            </wp:positionH>
            <wp:positionV relativeFrom="paragraph">
              <wp:posOffset>1920294</wp:posOffset>
            </wp:positionV>
            <wp:extent cx="930303" cy="1210693"/>
            <wp:effectExtent l="0" t="0" r="3175" b="8890"/>
            <wp:wrapNone/>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6357" cy="1231586"/>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68128" behindDoc="0" locked="0" layoutInCell="1" allowOverlap="1" wp14:anchorId="271894D7" wp14:editId="43459DCE">
            <wp:simplePos x="0" y="0"/>
            <wp:positionH relativeFrom="column">
              <wp:posOffset>1108158</wp:posOffset>
            </wp:positionH>
            <wp:positionV relativeFrom="paragraph">
              <wp:posOffset>3087149</wp:posOffset>
            </wp:positionV>
            <wp:extent cx="1168704" cy="1405714"/>
            <wp:effectExtent l="0" t="0" r="0" b="4445"/>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68704" cy="1405714"/>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47648" behindDoc="0" locked="0" layoutInCell="1" allowOverlap="1" wp14:anchorId="00BCE25A" wp14:editId="64343F79">
            <wp:simplePos x="0" y="0"/>
            <wp:positionH relativeFrom="margin">
              <wp:posOffset>464379</wp:posOffset>
            </wp:positionH>
            <wp:positionV relativeFrom="paragraph">
              <wp:posOffset>1132563</wp:posOffset>
            </wp:positionV>
            <wp:extent cx="2441051" cy="1840775"/>
            <wp:effectExtent l="0" t="0" r="0" b="7620"/>
            <wp:wrapNone/>
            <wp:docPr id="11" name="Billede 11" descr="wasd png - Wasd Keys - School House Black And White | #311262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asd png - Wasd Keys - School House Black And White | #3112623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1051" cy="1840775"/>
                    </a:xfrm>
                    <a:prstGeom prst="rect">
                      <a:avLst/>
                    </a:prstGeom>
                    <a:noFill/>
                    <a:ln>
                      <a:noFill/>
                    </a:ln>
                  </pic:spPr>
                </pic:pic>
              </a:graphicData>
            </a:graphic>
            <wp14:sizeRelH relativeFrom="page">
              <wp14:pctWidth>0</wp14:pctWidth>
            </wp14:sizeRelH>
            <wp14:sizeRelV relativeFrom="page">
              <wp14:pctHeight>0</wp14:pctHeight>
            </wp14:sizeRelV>
          </wp:anchor>
        </w:drawing>
      </w:r>
      <w:r w:rsidR="00A147DD">
        <w:br w:type="page"/>
      </w:r>
    </w:p>
    <w:p w14:paraId="627EAEC8" w14:textId="7EC84DB7" w:rsidR="00A147DD" w:rsidRDefault="00A147DD">
      <w:pPr>
        <w:rPr>
          <w:b/>
          <w:bCs/>
          <w:sz w:val="24"/>
          <w:szCs w:val="24"/>
        </w:rPr>
      </w:pPr>
    </w:p>
    <w:p w14:paraId="2C09EC7A" w14:textId="74B33D4A" w:rsidR="00BD0F61" w:rsidRDefault="00BD0F61" w:rsidP="00EC2D65">
      <w:pPr>
        <w:pStyle w:val="Overskrift2"/>
      </w:pPr>
      <w:bookmarkStart w:id="6" w:name="_Toc42633747"/>
      <w:r>
        <w:t>Spillets bestanddele</w:t>
      </w:r>
      <w:bookmarkEnd w:id="6"/>
    </w:p>
    <w:p w14:paraId="7C876ACA" w14:textId="142EE31A" w:rsidR="00BD1AD3" w:rsidRPr="00BD1AD3" w:rsidRDefault="008B73CC" w:rsidP="00BD1AD3">
      <w:pPr>
        <w:rPr>
          <w:b/>
          <w:bCs/>
        </w:rPr>
      </w:pPr>
      <w:r w:rsidRPr="00203DE9">
        <w:rPr>
          <w:b/>
          <w:bCs/>
        </w:rPr>
        <w:t>Items:</w:t>
      </w:r>
    </w:p>
    <w:p w14:paraId="1FFE8C54" w14:textId="26B8C26F" w:rsidR="00046D12" w:rsidRPr="00180126" w:rsidRDefault="00B8361A" w:rsidP="00C26366">
      <w:pPr>
        <w:pStyle w:val="Listeafsnit"/>
        <w:numPr>
          <w:ilvl w:val="0"/>
          <w:numId w:val="3"/>
        </w:numPr>
        <w:rPr>
          <w:bCs/>
        </w:rPr>
      </w:pPr>
      <w:r>
        <w:rPr>
          <w:b/>
          <w:noProof/>
        </w:rPr>
        <w:drawing>
          <wp:anchor distT="0" distB="0" distL="114300" distR="114300" simplePos="0" relativeHeight="251723776" behindDoc="0" locked="0" layoutInCell="1" allowOverlap="1" wp14:anchorId="69E00D4F" wp14:editId="4DFDE7AE">
            <wp:simplePos x="0" y="0"/>
            <wp:positionH relativeFrom="column">
              <wp:posOffset>3442335</wp:posOffset>
            </wp:positionH>
            <wp:positionV relativeFrom="paragraph">
              <wp:posOffset>337820</wp:posOffset>
            </wp:positionV>
            <wp:extent cx="946150" cy="1520190"/>
            <wp:effectExtent l="0" t="0" r="0" b="0"/>
            <wp:wrapNone/>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ergidrik.png"/>
                    <pic:cNvPicPr/>
                  </pic:nvPicPr>
                  <pic:blipFill rotWithShape="1">
                    <a:blip r:embed="rId27">
                      <a:extLst>
                        <a:ext uri="{28A0092B-C50C-407E-A947-70E740481C1C}">
                          <a14:useLocalDpi xmlns:a14="http://schemas.microsoft.com/office/drawing/2010/main" val="0"/>
                        </a:ext>
                      </a:extLst>
                    </a:blip>
                    <a:srcRect l="23813" t="13378" r="24302" b="9515"/>
                    <a:stretch/>
                  </pic:blipFill>
                  <pic:spPr bwMode="auto">
                    <a:xfrm>
                      <a:off x="0" y="0"/>
                      <a:ext cx="946150" cy="1520190"/>
                    </a:xfrm>
                    <a:prstGeom prst="rect">
                      <a:avLst/>
                    </a:prstGeom>
                    <a:ln>
                      <a:noFill/>
                    </a:ln>
                    <a:extLst>
                      <a:ext uri="{53640926-AAD7-44D8-BBD7-CCE9431645EC}">
                        <a14:shadowObscured xmlns:a14="http://schemas.microsoft.com/office/drawing/2010/main"/>
                      </a:ext>
                    </a:extLst>
                  </pic:spPr>
                </pic:pic>
              </a:graphicData>
            </a:graphic>
          </wp:anchor>
        </w:drawing>
      </w:r>
      <w:r w:rsidR="00C26366" w:rsidRPr="00180126">
        <w:rPr>
          <w:bCs/>
        </w:rPr>
        <w:t xml:space="preserve">Items </w:t>
      </w:r>
      <w:r w:rsidR="005A1F75" w:rsidRPr="00180126">
        <w:rPr>
          <w:bCs/>
        </w:rPr>
        <w:t>er genstande i spillet som spille</w:t>
      </w:r>
      <w:r w:rsidR="00AC084F" w:rsidRPr="00180126">
        <w:rPr>
          <w:bCs/>
        </w:rPr>
        <w:t xml:space="preserve">ren kan samle op </w:t>
      </w:r>
      <w:r w:rsidR="00180126" w:rsidRPr="00180126">
        <w:rPr>
          <w:bCs/>
        </w:rPr>
        <w:t>bruge</w:t>
      </w:r>
      <w:r w:rsidR="00180126">
        <w:rPr>
          <w:bCs/>
        </w:rPr>
        <w:t xml:space="preserve">. </w:t>
      </w:r>
      <w:r w:rsidR="00922484">
        <w:rPr>
          <w:bCs/>
        </w:rPr>
        <w:t>De forskellige items</w:t>
      </w:r>
      <w:r w:rsidR="00A832EE">
        <w:rPr>
          <w:bCs/>
        </w:rPr>
        <w:t xml:space="preserve"> </w:t>
      </w:r>
      <w:r w:rsidR="00922484">
        <w:rPr>
          <w:bCs/>
        </w:rPr>
        <w:t xml:space="preserve">kan </w:t>
      </w:r>
      <w:r w:rsidR="00F92CF5">
        <w:rPr>
          <w:bCs/>
        </w:rPr>
        <w:t>g</w:t>
      </w:r>
      <w:r w:rsidR="00922484">
        <w:rPr>
          <w:bCs/>
        </w:rPr>
        <w:t xml:space="preserve">ive spilleren </w:t>
      </w:r>
      <w:r w:rsidR="000E3147">
        <w:rPr>
          <w:bCs/>
        </w:rPr>
        <w:t xml:space="preserve">mere liv </w:t>
      </w:r>
      <w:r>
        <w:rPr>
          <w:bCs/>
        </w:rPr>
        <w:t xml:space="preserve">i mængder </w:t>
      </w:r>
      <w:r w:rsidR="000E3147">
        <w:rPr>
          <w:bCs/>
        </w:rPr>
        <w:t>alt efter hvi</w:t>
      </w:r>
      <w:r w:rsidR="00A832EE">
        <w:rPr>
          <w:bCs/>
        </w:rPr>
        <w:t>lket item det er.</w:t>
      </w:r>
    </w:p>
    <w:p w14:paraId="587CB9A7" w14:textId="43399078" w:rsidR="00B8361A" w:rsidRDefault="00B8361A" w:rsidP="008B73CC">
      <w:pPr>
        <w:rPr>
          <w:b/>
        </w:rPr>
      </w:pPr>
      <w:r>
        <w:rPr>
          <w:b/>
          <w:noProof/>
        </w:rPr>
        <w:drawing>
          <wp:anchor distT="0" distB="0" distL="114300" distR="114300" simplePos="0" relativeHeight="251746304" behindDoc="0" locked="0" layoutInCell="1" allowOverlap="1" wp14:anchorId="315D4354" wp14:editId="7A00C3FF">
            <wp:simplePos x="0" y="0"/>
            <wp:positionH relativeFrom="column">
              <wp:posOffset>232410</wp:posOffset>
            </wp:positionH>
            <wp:positionV relativeFrom="paragraph">
              <wp:posOffset>245110</wp:posOffset>
            </wp:positionV>
            <wp:extent cx="1209675" cy="834259"/>
            <wp:effectExtent l="0" t="0" r="0" b="4445"/>
            <wp:wrapNone/>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zza.png"/>
                    <pic:cNvPicPr/>
                  </pic:nvPicPr>
                  <pic:blipFill>
                    <a:blip r:embed="rId28">
                      <a:extLst>
                        <a:ext uri="{28A0092B-C50C-407E-A947-70E740481C1C}">
                          <a14:useLocalDpi xmlns:a14="http://schemas.microsoft.com/office/drawing/2010/main" val="0"/>
                        </a:ext>
                      </a:extLst>
                    </a:blip>
                    <a:stretch>
                      <a:fillRect/>
                    </a:stretch>
                  </pic:blipFill>
                  <pic:spPr>
                    <a:xfrm>
                      <a:off x="0" y="0"/>
                      <a:ext cx="1209675" cy="834259"/>
                    </a:xfrm>
                    <a:prstGeom prst="rect">
                      <a:avLst/>
                    </a:prstGeom>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737088" behindDoc="0" locked="0" layoutInCell="1" allowOverlap="1" wp14:anchorId="55E192F0" wp14:editId="68134F28">
            <wp:simplePos x="0" y="0"/>
            <wp:positionH relativeFrom="column">
              <wp:posOffset>1870710</wp:posOffset>
            </wp:positionH>
            <wp:positionV relativeFrom="paragraph">
              <wp:posOffset>6985</wp:posOffset>
            </wp:positionV>
            <wp:extent cx="1078865" cy="1211580"/>
            <wp:effectExtent l="0" t="0" r="6985" b="7620"/>
            <wp:wrapNone/>
            <wp:docPr id="26" name="Billede 26" descr="Et billede, der indeholder værelse, bygning,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ffe.png"/>
                    <pic:cNvPicPr/>
                  </pic:nvPicPr>
                  <pic:blipFill rotWithShape="1">
                    <a:blip r:embed="rId29">
                      <a:extLst>
                        <a:ext uri="{28A0092B-C50C-407E-A947-70E740481C1C}">
                          <a14:useLocalDpi xmlns:a14="http://schemas.microsoft.com/office/drawing/2010/main" val="0"/>
                        </a:ext>
                      </a:extLst>
                    </a:blip>
                    <a:srcRect l="23132" t="6361" r="20176" b="29986"/>
                    <a:stretch/>
                  </pic:blipFill>
                  <pic:spPr bwMode="auto">
                    <a:xfrm>
                      <a:off x="0" y="0"/>
                      <a:ext cx="1078865" cy="1211580"/>
                    </a:xfrm>
                    <a:prstGeom prst="rect">
                      <a:avLst/>
                    </a:prstGeom>
                    <a:ln>
                      <a:noFill/>
                    </a:ln>
                    <a:extLst>
                      <a:ext uri="{53640926-AAD7-44D8-BBD7-CCE9431645EC}">
                        <a14:shadowObscured xmlns:a14="http://schemas.microsoft.com/office/drawing/2010/main"/>
                      </a:ext>
                    </a:extLst>
                  </pic:spPr>
                </pic:pic>
              </a:graphicData>
            </a:graphic>
          </wp:anchor>
        </w:drawing>
      </w:r>
      <w:r>
        <w:rPr>
          <w:b/>
          <w:noProof/>
        </w:rPr>
        <w:drawing>
          <wp:anchor distT="0" distB="0" distL="114300" distR="114300" simplePos="0" relativeHeight="251710464" behindDoc="0" locked="0" layoutInCell="1" allowOverlap="1" wp14:anchorId="73ABA48F" wp14:editId="222E51A0">
            <wp:simplePos x="0" y="0"/>
            <wp:positionH relativeFrom="column">
              <wp:posOffset>4804410</wp:posOffset>
            </wp:positionH>
            <wp:positionV relativeFrom="paragraph">
              <wp:posOffset>6985</wp:posOffset>
            </wp:positionV>
            <wp:extent cx="1299845" cy="1310005"/>
            <wp:effectExtent l="0" t="0" r="0" b="0"/>
            <wp:wrapNone/>
            <wp:docPr id="28" name="Billede 28" descr="Et billede, der indeholder værelse, bygning,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rger.png"/>
                    <pic:cNvPicPr/>
                  </pic:nvPicPr>
                  <pic:blipFill rotWithShape="1">
                    <a:blip r:embed="rId30">
                      <a:extLst>
                        <a:ext uri="{28A0092B-C50C-407E-A947-70E740481C1C}">
                          <a14:useLocalDpi xmlns:a14="http://schemas.microsoft.com/office/drawing/2010/main" val="0"/>
                        </a:ext>
                      </a:extLst>
                    </a:blip>
                    <a:srcRect l="14875" r="5327" b="19573"/>
                    <a:stretch/>
                  </pic:blipFill>
                  <pic:spPr bwMode="auto">
                    <a:xfrm>
                      <a:off x="0" y="0"/>
                      <a:ext cx="1299845" cy="1310005"/>
                    </a:xfrm>
                    <a:prstGeom prst="rect">
                      <a:avLst/>
                    </a:prstGeom>
                    <a:ln>
                      <a:noFill/>
                    </a:ln>
                    <a:extLst>
                      <a:ext uri="{53640926-AAD7-44D8-BBD7-CCE9431645EC}">
                        <a14:shadowObscured xmlns:a14="http://schemas.microsoft.com/office/drawing/2010/main"/>
                      </a:ext>
                    </a:extLst>
                  </pic:spPr>
                </pic:pic>
              </a:graphicData>
            </a:graphic>
          </wp:anchor>
        </w:drawing>
      </w:r>
      <w:r w:rsidR="00046D12">
        <w:rPr>
          <w:b/>
        </w:rPr>
        <w:t xml:space="preserve"> </w:t>
      </w:r>
    </w:p>
    <w:p w14:paraId="2EE0F42A" w14:textId="6C9464F5" w:rsidR="00B8361A" w:rsidRDefault="00B8361A" w:rsidP="008B73CC">
      <w:pPr>
        <w:rPr>
          <w:b/>
        </w:rPr>
      </w:pPr>
    </w:p>
    <w:p w14:paraId="6BCC32E8" w14:textId="338B98F3" w:rsidR="00F002FD" w:rsidRPr="00203DE9" w:rsidRDefault="00F002FD" w:rsidP="008B73CC">
      <w:pPr>
        <w:rPr>
          <w:b/>
        </w:rPr>
      </w:pPr>
    </w:p>
    <w:p w14:paraId="5D75EECE" w14:textId="77777777" w:rsidR="00B8361A" w:rsidRDefault="00B8361A" w:rsidP="00A03A20">
      <w:pPr>
        <w:rPr>
          <w:b/>
          <w:bCs/>
        </w:rPr>
      </w:pPr>
    </w:p>
    <w:p w14:paraId="7DA61D7F" w14:textId="77777777" w:rsidR="00B8361A" w:rsidRDefault="00B8361A" w:rsidP="00A03A20">
      <w:pPr>
        <w:rPr>
          <w:b/>
          <w:bCs/>
        </w:rPr>
      </w:pPr>
    </w:p>
    <w:p w14:paraId="0583CFF2" w14:textId="10573C04" w:rsidR="00A03A20" w:rsidRDefault="008B73CC" w:rsidP="00A03A20">
      <w:pPr>
        <w:rPr>
          <w:b/>
          <w:bCs/>
        </w:rPr>
      </w:pPr>
      <w:r w:rsidRPr="00203DE9">
        <w:rPr>
          <w:b/>
          <w:bCs/>
        </w:rPr>
        <w:t>Karakterer:</w:t>
      </w:r>
    </w:p>
    <w:p w14:paraId="6BED0993" w14:textId="7CA060AB" w:rsidR="00C47A17" w:rsidRPr="00F07FF6" w:rsidRDefault="00C47A17" w:rsidP="00C47A17">
      <w:pPr>
        <w:pStyle w:val="Listeafsnit"/>
        <w:numPr>
          <w:ilvl w:val="0"/>
          <w:numId w:val="3"/>
        </w:numPr>
        <w:rPr>
          <w:b/>
          <w:bCs/>
        </w:rPr>
      </w:pPr>
      <w:r>
        <w:t>Karaktererne i spillet er baseret ud fra samme skabelon</w:t>
      </w:r>
      <w:r w:rsidR="00793DA4">
        <w:t xml:space="preserve"> - Mark-figuren. </w:t>
      </w:r>
      <w:r w:rsidR="00F07FF6">
        <w:t>Her er nogle eksempler:</w:t>
      </w:r>
    </w:p>
    <w:p w14:paraId="1CF9E4DB" w14:textId="0A127CB6" w:rsidR="00CC3C0C" w:rsidRDefault="00116304" w:rsidP="00F07FF6">
      <w:pPr>
        <w:rPr>
          <w:noProof/>
        </w:rPr>
      </w:pPr>
      <w:r>
        <w:rPr>
          <w:noProof/>
        </w:rPr>
        <w:drawing>
          <wp:anchor distT="0" distB="0" distL="114300" distR="114300" simplePos="0" relativeHeight="251597824" behindDoc="1" locked="0" layoutInCell="1" allowOverlap="1" wp14:anchorId="6C71FD65" wp14:editId="71AEAD99">
            <wp:simplePos x="0" y="0"/>
            <wp:positionH relativeFrom="column">
              <wp:posOffset>2369185</wp:posOffset>
            </wp:positionH>
            <wp:positionV relativeFrom="paragraph">
              <wp:posOffset>96520</wp:posOffset>
            </wp:positionV>
            <wp:extent cx="1619250" cy="1905000"/>
            <wp:effectExtent l="0" t="0" r="0" b="0"/>
            <wp:wrapNone/>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1925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F73B67" w14:textId="30AA5984" w:rsidR="00F07FF6" w:rsidRDefault="00BF33F6" w:rsidP="00F07FF6">
      <w:pPr>
        <w:rPr>
          <w:b/>
          <w:bCs/>
        </w:rPr>
      </w:pPr>
      <w:r>
        <w:rPr>
          <w:b/>
          <w:bCs/>
          <w:noProof/>
        </w:rPr>
        <w:drawing>
          <wp:anchor distT="0" distB="0" distL="114300" distR="114300" simplePos="0" relativeHeight="251797504" behindDoc="0" locked="0" layoutInCell="1" allowOverlap="1" wp14:anchorId="02175CDF" wp14:editId="27C574A8">
            <wp:simplePos x="0" y="0"/>
            <wp:positionH relativeFrom="column">
              <wp:posOffset>134439</wp:posOffset>
            </wp:positionH>
            <wp:positionV relativeFrom="paragraph">
              <wp:posOffset>214819</wp:posOffset>
            </wp:positionV>
            <wp:extent cx="1520190" cy="1520190"/>
            <wp:effectExtent l="0" t="0" r="0" b="0"/>
            <wp:wrapNone/>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0190" cy="152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B8361A">
        <w:rPr>
          <w:noProof/>
        </w:rPr>
        <w:drawing>
          <wp:anchor distT="0" distB="0" distL="114300" distR="114300" simplePos="0" relativeHeight="251621376" behindDoc="1" locked="0" layoutInCell="1" allowOverlap="1" wp14:anchorId="774DBBBB" wp14:editId="44D8BBD9">
            <wp:simplePos x="0" y="0"/>
            <wp:positionH relativeFrom="column">
              <wp:posOffset>1080135</wp:posOffset>
            </wp:positionH>
            <wp:positionV relativeFrom="paragraph">
              <wp:posOffset>106045</wp:posOffset>
            </wp:positionV>
            <wp:extent cx="1524000" cy="1524000"/>
            <wp:effectExtent l="0" t="0" r="0" b="0"/>
            <wp:wrapNone/>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r w:rsidR="00B8361A">
        <w:rPr>
          <w:noProof/>
        </w:rPr>
        <w:drawing>
          <wp:anchor distT="0" distB="0" distL="114300" distR="114300" simplePos="0" relativeHeight="251672576" behindDoc="1" locked="0" layoutInCell="1" allowOverlap="1" wp14:anchorId="1BA1DB88" wp14:editId="68DE3347">
            <wp:simplePos x="0" y="0"/>
            <wp:positionH relativeFrom="margin">
              <wp:posOffset>-419100</wp:posOffset>
            </wp:positionH>
            <wp:positionV relativeFrom="paragraph">
              <wp:posOffset>296545</wp:posOffset>
            </wp:positionV>
            <wp:extent cx="752475" cy="1114425"/>
            <wp:effectExtent l="0" t="0" r="9525" b="9525"/>
            <wp:wrapNone/>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4">
                      <a:extLst>
                        <a:ext uri="{28A0092B-C50C-407E-A947-70E740481C1C}">
                          <a14:useLocalDpi xmlns:a14="http://schemas.microsoft.com/office/drawing/2010/main" val="0"/>
                        </a:ext>
                      </a:extLst>
                    </a:blip>
                    <a:srcRect l="18383" r="23529" b="13971"/>
                    <a:stretch/>
                  </pic:blipFill>
                  <pic:spPr bwMode="auto">
                    <a:xfrm>
                      <a:off x="0" y="0"/>
                      <a:ext cx="752475" cy="111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466306" w14:textId="75425302" w:rsidR="00F07FF6" w:rsidRPr="00F07FF6" w:rsidRDefault="00B8361A" w:rsidP="00F07FF6">
      <w:pPr>
        <w:rPr>
          <w:b/>
          <w:bCs/>
        </w:rPr>
      </w:pPr>
      <w:r>
        <w:rPr>
          <w:noProof/>
        </w:rPr>
        <w:drawing>
          <wp:anchor distT="0" distB="0" distL="114300" distR="114300" simplePos="0" relativeHeight="251683840" behindDoc="0" locked="0" layoutInCell="1" allowOverlap="1" wp14:anchorId="2680F05D" wp14:editId="6ABBB12D">
            <wp:simplePos x="0" y="0"/>
            <wp:positionH relativeFrom="column">
              <wp:posOffset>4975860</wp:posOffset>
            </wp:positionH>
            <wp:positionV relativeFrom="paragraph">
              <wp:posOffset>68580</wp:posOffset>
            </wp:positionV>
            <wp:extent cx="819150" cy="1152525"/>
            <wp:effectExtent l="0" t="0" r="0" b="9525"/>
            <wp:wrapNone/>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9150" cy="1152525"/>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0421757F" wp14:editId="4E5D1829">
            <wp:simplePos x="0" y="0"/>
            <wp:positionH relativeFrom="column">
              <wp:posOffset>3918585</wp:posOffset>
            </wp:positionH>
            <wp:positionV relativeFrom="paragraph">
              <wp:posOffset>10795</wp:posOffset>
            </wp:positionV>
            <wp:extent cx="1075134" cy="1228725"/>
            <wp:effectExtent l="0" t="0" r="0" b="0"/>
            <wp:wrapNone/>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75134"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2DD8A60F" wp14:editId="17013A82">
            <wp:simplePos x="0" y="0"/>
            <wp:positionH relativeFrom="column">
              <wp:posOffset>5861685</wp:posOffset>
            </wp:positionH>
            <wp:positionV relativeFrom="paragraph">
              <wp:posOffset>87630</wp:posOffset>
            </wp:positionV>
            <wp:extent cx="828675" cy="1114425"/>
            <wp:effectExtent l="0" t="0" r="9525" b="9525"/>
            <wp:wrapNone/>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8675" cy="1114425"/>
                    </a:xfrm>
                    <a:prstGeom prst="rect">
                      <a:avLst/>
                    </a:prstGeom>
                    <a:noFill/>
                    <a:ln>
                      <a:noFill/>
                    </a:ln>
                  </pic:spPr>
                </pic:pic>
              </a:graphicData>
            </a:graphic>
          </wp:anchor>
        </w:drawing>
      </w:r>
      <w:r w:rsidR="00C65C4E">
        <w:rPr>
          <w:noProof/>
        </w:rPr>
        <w:drawing>
          <wp:anchor distT="0" distB="0" distL="114300" distR="114300" simplePos="0" relativeHeight="251595776" behindDoc="0" locked="0" layoutInCell="1" allowOverlap="1" wp14:anchorId="7A1768AA" wp14:editId="199A2630">
            <wp:simplePos x="0" y="0"/>
            <wp:positionH relativeFrom="column">
              <wp:posOffset>2109788</wp:posOffset>
            </wp:positionH>
            <wp:positionV relativeFrom="paragraph">
              <wp:posOffset>145098</wp:posOffset>
            </wp:positionV>
            <wp:extent cx="1742440" cy="6194425"/>
            <wp:effectExtent l="2857" t="0" r="0" b="0"/>
            <wp:wrapNone/>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313" r="17571"/>
                    <a:stretch/>
                  </pic:blipFill>
                  <pic:spPr bwMode="auto">
                    <a:xfrm rot="5400000">
                      <a:off x="0" y="0"/>
                      <a:ext cx="1742440" cy="619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C302A3" w14:textId="747DA263" w:rsidR="00C65C4E" w:rsidRDefault="00C65C4E" w:rsidP="00A03A20">
      <w:pPr>
        <w:rPr>
          <w:b/>
          <w:bCs/>
        </w:rPr>
      </w:pPr>
    </w:p>
    <w:p w14:paraId="08BFDBFE" w14:textId="3FFD0FB3" w:rsidR="00C65C4E" w:rsidRDefault="00C65C4E" w:rsidP="00A03A20">
      <w:pPr>
        <w:rPr>
          <w:b/>
          <w:bCs/>
        </w:rPr>
      </w:pPr>
    </w:p>
    <w:p w14:paraId="5874409B" w14:textId="493FD3BA" w:rsidR="00C65C4E" w:rsidRDefault="00C65C4E" w:rsidP="00A03A20">
      <w:pPr>
        <w:rPr>
          <w:b/>
          <w:bCs/>
        </w:rPr>
      </w:pPr>
    </w:p>
    <w:p w14:paraId="58BA66D4" w14:textId="651E162C" w:rsidR="00C65C4E" w:rsidRDefault="00C65C4E" w:rsidP="00A03A20">
      <w:pPr>
        <w:rPr>
          <w:b/>
          <w:bCs/>
        </w:rPr>
      </w:pPr>
    </w:p>
    <w:p w14:paraId="7E1A0139" w14:textId="17F6E15F" w:rsidR="00C65C4E" w:rsidRDefault="00C65C4E" w:rsidP="00A03A20">
      <w:pPr>
        <w:rPr>
          <w:b/>
          <w:bCs/>
        </w:rPr>
      </w:pPr>
    </w:p>
    <w:p w14:paraId="6C94C025" w14:textId="0207BE3E" w:rsidR="00555DA8" w:rsidRPr="00A03A20" w:rsidRDefault="00555DA8" w:rsidP="00A03A20">
      <w:pPr>
        <w:rPr>
          <w:b/>
          <w:bCs/>
        </w:rPr>
      </w:pPr>
      <w:r>
        <w:rPr>
          <w:b/>
          <w:bCs/>
        </w:rPr>
        <w:t>Baggrunde:</w:t>
      </w:r>
    </w:p>
    <w:p w14:paraId="0DC3CD11" w14:textId="0495D90A" w:rsidR="00555DA8" w:rsidRDefault="005A1EE1" w:rsidP="00555DA8">
      <w:pPr>
        <w:pStyle w:val="Listeafsnit"/>
        <w:numPr>
          <w:ilvl w:val="0"/>
          <w:numId w:val="3"/>
        </w:numPr>
      </w:pPr>
      <w:r>
        <w:t xml:space="preserve">Baggrundene i demoen er lavet </w:t>
      </w:r>
      <w:r w:rsidR="005A0D14">
        <w:t xml:space="preserve">på nogenlunde samme måde, da de alle sammen foregår i samme ”del” af spillet. Her er et eksempel på hvordan </w:t>
      </w:r>
      <w:r w:rsidR="00A03A20">
        <w:t>baggrundene i demoen ser ud:</w:t>
      </w:r>
    </w:p>
    <w:p w14:paraId="5A2F0659" w14:textId="77777777" w:rsidR="00555DA8" w:rsidRDefault="00555DA8" w:rsidP="00A03A20">
      <w:pPr>
        <w:pStyle w:val="Listeafsnit"/>
        <w:rPr>
          <w:noProof/>
        </w:rPr>
      </w:pPr>
    </w:p>
    <w:p w14:paraId="02287B71" w14:textId="4C615F08" w:rsidR="00A03A20" w:rsidRPr="005A1EE1" w:rsidRDefault="00A03A20" w:rsidP="00A03A20">
      <w:pPr>
        <w:pStyle w:val="Listeafsnit"/>
      </w:pPr>
    </w:p>
    <w:p w14:paraId="13AD2A79" w14:textId="00D46717" w:rsidR="00555DA8" w:rsidRDefault="00555DA8" w:rsidP="008B73CC">
      <w:pPr>
        <w:rPr>
          <w:b/>
          <w:bCs/>
        </w:rPr>
      </w:pPr>
    </w:p>
    <w:p w14:paraId="286B6012" w14:textId="189EF3D3" w:rsidR="00555DA8" w:rsidRDefault="00555DA8" w:rsidP="008B73CC">
      <w:pPr>
        <w:rPr>
          <w:b/>
          <w:bCs/>
        </w:rPr>
      </w:pPr>
    </w:p>
    <w:p w14:paraId="5BF4CDBE" w14:textId="77777777" w:rsidR="00555DA8" w:rsidRDefault="00555DA8" w:rsidP="008B73CC">
      <w:pPr>
        <w:rPr>
          <w:b/>
          <w:bCs/>
        </w:rPr>
      </w:pPr>
    </w:p>
    <w:p w14:paraId="7FFE4B85" w14:textId="1BA4E138" w:rsidR="00555DA8" w:rsidRDefault="00555DA8" w:rsidP="008B73CC">
      <w:pPr>
        <w:rPr>
          <w:b/>
          <w:bCs/>
        </w:rPr>
      </w:pPr>
    </w:p>
    <w:p w14:paraId="07E3B68E" w14:textId="77777777" w:rsidR="00555DA8" w:rsidRDefault="00555DA8" w:rsidP="008B73CC">
      <w:pPr>
        <w:rPr>
          <w:b/>
          <w:bCs/>
        </w:rPr>
      </w:pPr>
    </w:p>
    <w:p w14:paraId="5CAA5269" w14:textId="77777777" w:rsidR="00B8361A" w:rsidRDefault="00B8361A" w:rsidP="008B73CC">
      <w:pPr>
        <w:rPr>
          <w:b/>
        </w:rPr>
      </w:pPr>
    </w:p>
    <w:p w14:paraId="0BBEF30E" w14:textId="2A264B79" w:rsidR="00EA0C7F" w:rsidRDefault="00EA0C7F" w:rsidP="008B73CC">
      <w:pPr>
        <w:rPr>
          <w:b/>
        </w:rPr>
      </w:pPr>
      <w:r>
        <w:rPr>
          <w:b/>
        </w:rPr>
        <w:lastRenderedPageBreak/>
        <w:t>Knapper</w:t>
      </w:r>
      <w:r w:rsidR="00B8361A">
        <w:rPr>
          <w:b/>
        </w:rPr>
        <w:t>ne i hovedmenuen</w:t>
      </w:r>
      <w:r>
        <w:rPr>
          <w:b/>
        </w:rPr>
        <w:t>:</w:t>
      </w:r>
    </w:p>
    <w:p w14:paraId="2CC75266" w14:textId="4E9591BD" w:rsidR="003F7837" w:rsidRPr="003F7837" w:rsidRDefault="003F7837" w:rsidP="003F7837">
      <w:pPr>
        <w:pStyle w:val="Listeafsnit"/>
        <w:numPr>
          <w:ilvl w:val="0"/>
          <w:numId w:val="3"/>
        </w:numPr>
        <w:rPr>
          <w:b/>
        </w:rPr>
      </w:pPr>
      <w:r>
        <w:rPr>
          <w:bCs/>
        </w:rPr>
        <w:t>Knapperne i hovedmenuen skifter farve og siger en lyd når man klikker på dem:</w:t>
      </w:r>
    </w:p>
    <w:p w14:paraId="1B625531" w14:textId="130E6BC4" w:rsidR="00532734" w:rsidRDefault="00CF3229">
      <w:pPr>
        <w:rPr>
          <w:noProof/>
        </w:rPr>
      </w:pPr>
      <w:r>
        <w:rPr>
          <w:noProof/>
        </w:rPr>
        <w:drawing>
          <wp:anchor distT="0" distB="0" distL="114300" distR="114300" simplePos="0" relativeHeight="251751424" behindDoc="0" locked="0" layoutInCell="1" allowOverlap="1" wp14:anchorId="2DB05F48" wp14:editId="63A745C2">
            <wp:simplePos x="0" y="0"/>
            <wp:positionH relativeFrom="margin">
              <wp:posOffset>247650</wp:posOffset>
            </wp:positionH>
            <wp:positionV relativeFrom="paragraph">
              <wp:posOffset>15240</wp:posOffset>
            </wp:positionV>
            <wp:extent cx="2343150" cy="590550"/>
            <wp:effectExtent l="0" t="0" r="0" b="0"/>
            <wp:wrapNone/>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8">
                      <a:extLst>
                        <a:ext uri="{28A0092B-C50C-407E-A947-70E740481C1C}">
                          <a14:useLocalDpi xmlns:a14="http://schemas.microsoft.com/office/drawing/2010/main" val="0"/>
                        </a:ext>
                      </a:extLst>
                    </a:blip>
                    <a:srcRect l="23600" t="28000" r="27200" b="47200"/>
                    <a:stretch/>
                  </pic:blipFill>
                  <pic:spPr bwMode="auto">
                    <a:xfrm>
                      <a:off x="0" y="0"/>
                      <a:ext cx="2343150" cy="590550"/>
                    </a:xfrm>
                    <a:prstGeom prst="rect">
                      <a:avLst/>
                    </a:prstGeom>
                    <a:noFill/>
                    <a:ln>
                      <a:noFill/>
                    </a:ln>
                    <a:extLst>
                      <a:ext uri="{53640926-AAD7-44D8-BBD7-CCE9431645EC}">
                        <a14:shadowObscured xmlns:a14="http://schemas.microsoft.com/office/drawing/2010/main"/>
                      </a:ext>
                    </a:extLst>
                  </pic:spPr>
                </pic:pic>
              </a:graphicData>
            </a:graphic>
          </wp:anchor>
        </w:drawing>
      </w:r>
      <w:r w:rsidR="00FB18D5">
        <w:rPr>
          <w:noProof/>
        </w:rPr>
        <w:drawing>
          <wp:anchor distT="0" distB="0" distL="114300" distR="114300" simplePos="0" relativeHeight="251759616" behindDoc="0" locked="0" layoutInCell="1" allowOverlap="1" wp14:anchorId="5A89567B" wp14:editId="3FC083AC">
            <wp:simplePos x="0" y="0"/>
            <wp:positionH relativeFrom="column">
              <wp:posOffset>3632835</wp:posOffset>
            </wp:positionH>
            <wp:positionV relativeFrom="paragraph">
              <wp:posOffset>5715</wp:posOffset>
            </wp:positionV>
            <wp:extent cx="1743075" cy="571500"/>
            <wp:effectExtent l="0" t="0" r="9525" b="0"/>
            <wp:wrapNone/>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8">
                      <a:extLst>
                        <a:ext uri="{28A0092B-C50C-407E-A947-70E740481C1C}">
                          <a14:useLocalDpi xmlns:a14="http://schemas.microsoft.com/office/drawing/2010/main" val="0"/>
                        </a:ext>
                      </a:extLst>
                    </a:blip>
                    <a:srcRect l="33000" t="28800" r="30400" b="47200"/>
                    <a:stretch/>
                  </pic:blipFill>
                  <pic:spPr bwMode="auto">
                    <a:xfrm>
                      <a:off x="0" y="0"/>
                      <a:ext cx="1743075" cy="571500"/>
                    </a:xfrm>
                    <a:prstGeom prst="rect">
                      <a:avLst/>
                    </a:prstGeom>
                    <a:noFill/>
                    <a:ln>
                      <a:noFill/>
                    </a:ln>
                    <a:extLst>
                      <a:ext uri="{53640926-AAD7-44D8-BBD7-CCE9431645EC}">
                        <a14:shadowObscured xmlns:a14="http://schemas.microsoft.com/office/drawing/2010/main"/>
                      </a:ext>
                    </a:extLst>
                  </pic:spPr>
                </pic:pic>
              </a:graphicData>
            </a:graphic>
          </wp:anchor>
        </w:drawing>
      </w:r>
    </w:p>
    <w:p w14:paraId="46A0181C" w14:textId="42787F2A" w:rsidR="002D5C51" w:rsidRDefault="002D5C51">
      <w:pPr>
        <w:rPr>
          <w:b/>
          <w:bCs/>
        </w:rPr>
      </w:pPr>
    </w:p>
    <w:p w14:paraId="202DAFAF" w14:textId="77777777" w:rsidR="00CF3229" w:rsidRDefault="00CF3229" w:rsidP="008B73CC">
      <w:pPr>
        <w:rPr>
          <w:b/>
          <w:bCs/>
        </w:rPr>
      </w:pPr>
      <w:r>
        <w:rPr>
          <w:noProof/>
        </w:rPr>
        <w:drawing>
          <wp:anchor distT="0" distB="0" distL="114300" distR="114300" simplePos="0" relativeHeight="251756544" behindDoc="0" locked="0" layoutInCell="1" allowOverlap="1" wp14:anchorId="3E0345DD" wp14:editId="60A8DB90">
            <wp:simplePos x="0" y="0"/>
            <wp:positionH relativeFrom="margin">
              <wp:posOffset>238125</wp:posOffset>
            </wp:positionH>
            <wp:positionV relativeFrom="paragraph">
              <wp:posOffset>73025</wp:posOffset>
            </wp:positionV>
            <wp:extent cx="2314575" cy="657225"/>
            <wp:effectExtent l="0" t="0" r="9525" b="9525"/>
            <wp:wrapNone/>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6">
                      <a:extLst>
                        <a:ext uri="{28A0092B-C50C-407E-A947-70E740481C1C}">
                          <a14:useLocalDpi xmlns:a14="http://schemas.microsoft.com/office/drawing/2010/main" val="0"/>
                        </a:ext>
                      </a:extLst>
                    </a:blip>
                    <a:srcRect l="24200" t="26400" r="27200" b="46000"/>
                    <a:stretch/>
                  </pic:blipFill>
                  <pic:spPr bwMode="auto">
                    <a:xfrm>
                      <a:off x="0" y="0"/>
                      <a:ext cx="2314575" cy="657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0" locked="0" layoutInCell="1" allowOverlap="1" wp14:anchorId="3DC24B3E" wp14:editId="29920BE1">
            <wp:simplePos x="0" y="0"/>
            <wp:positionH relativeFrom="column">
              <wp:posOffset>3632835</wp:posOffset>
            </wp:positionH>
            <wp:positionV relativeFrom="paragraph">
              <wp:posOffset>101600</wp:posOffset>
            </wp:positionV>
            <wp:extent cx="1724025" cy="581025"/>
            <wp:effectExtent l="0" t="0" r="9525" b="9525"/>
            <wp:wrapNone/>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9">
                      <a:extLst>
                        <a:ext uri="{28A0092B-C50C-407E-A947-70E740481C1C}">
                          <a14:useLocalDpi xmlns:a14="http://schemas.microsoft.com/office/drawing/2010/main" val="0"/>
                        </a:ext>
                      </a:extLst>
                    </a:blip>
                    <a:srcRect l="33200" t="28800" r="30600" b="46800"/>
                    <a:stretch/>
                  </pic:blipFill>
                  <pic:spPr bwMode="auto">
                    <a:xfrm>
                      <a:off x="0" y="0"/>
                      <a:ext cx="1724025" cy="581025"/>
                    </a:xfrm>
                    <a:prstGeom prst="rect">
                      <a:avLst/>
                    </a:prstGeom>
                    <a:noFill/>
                    <a:ln>
                      <a:noFill/>
                    </a:ln>
                    <a:extLst>
                      <a:ext uri="{53640926-AAD7-44D8-BBD7-CCE9431645EC}">
                        <a14:shadowObscured xmlns:a14="http://schemas.microsoft.com/office/drawing/2010/main"/>
                      </a:ext>
                    </a:extLst>
                  </pic:spPr>
                </pic:pic>
              </a:graphicData>
            </a:graphic>
          </wp:anchor>
        </w:drawing>
      </w:r>
    </w:p>
    <w:p w14:paraId="5060B9A7" w14:textId="77777777" w:rsidR="00CF3229" w:rsidRDefault="00CF3229" w:rsidP="008B73CC">
      <w:pPr>
        <w:rPr>
          <w:b/>
          <w:bCs/>
        </w:rPr>
      </w:pPr>
    </w:p>
    <w:p w14:paraId="220C44FC" w14:textId="77777777" w:rsidR="00CF3229" w:rsidRDefault="00CF3229" w:rsidP="008B73CC">
      <w:pPr>
        <w:rPr>
          <w:b/>
          <w:bCs/>
        </w:rPr>
      </w:pPr>
    </w:p>
    <w:p w14:paraId="7BC1A5A7" w14:textId="29BF116D" w:rsidR="008B73CC" w:rsidRPr="00CF3229" w:rsidRDefault="00034FE9" w:rsidP="008B73CC">
      <w:pPr>
        <w:rPr>
          <w:noProof/>
        </w:rPr>
      </w:pPr>
      <w:r w:rsidRPr="00203DE9">
        <w:rPr>
          <w:b/>
          <w:bCs/>
        </w:rPr>
        <w:t>Lydeffekter</w:t>
      </w:r>
      <w:r w:rsidR="008B73CC" w:rsidRPr="00203DE9">
        <w:rPr>
          <w:b/>
          <w:bCs/>
        </w:rPr>
        <w:t>:</w:t>
      </w:r>
    </w:p>
    <w:p w14:paraId="52F8F005" w14:textId="0810BFE7" w:rsidR="006334E6" w:rsidRPr="006334E6" w:rsidRDefault="006334E6" w:rsidP="006334E6">
      <w:pPr>
        <w:pStyle w:val="Listeafsnit"/>
        <w:numPr>
          <w:ilvl w:val="0"/>
          <w:numId w:val="3"/>
        </w:numPr>
      </w:pPr>
      <w:r>
        <w:t>Lydeffekter gør utroligt meget for et spil. Derfor har vi</w:t>
      </w:r>
      <w:r w:rsidR="00E65524">
        <w:t xml:space="preserve"> taget disse forskellige lydeffekter med, for at gøre spillet </w:t>
      </w:r>
      <w:r w:rsidR="00AA341F">
        <w:t xml:space="preserve">mere fængende og </w:t>
      </w:r>
      <w:r w:rsidR="005A1EE1">
        <w:t xml:space="preserve">dybdegående. </w:t>
      </w:r>
    </w:p>
    <w:p w14:paraId="70DD61C2" w14:textId="30EADD7C" w:rsidR="00586598" w:rsidRDefault="00586598" w:rsidP="008B73CC">
      <w:r>
        <w:object w:dxaOrig="1541" w:dyaOrig="996" w14:anchorId="4FF3AE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40" o:title=""/>
          </v:shape>
          <o:OLEObject Type="Embed" ProgID="Package" ShapeID="_x0000_i1025" DrawAspect="Icon" ObjectID="_1653246532" r:id="rId41"/>
        </w:object>
      </w:r>
      <w:r w:rsidR="003B0B42">
        <w:object w:dxaOrig="1541" w:dyaOrig="996" w14:anchorId="023B9B17">
          <v:shape id="_x0000_i1026" type="#_x0000_t75" style="width:77.25pt;height:49.5pt" o:ole="">
            <v:imagedata r:id="rId42" o:title=""/>
          </v:shape>
          <o:OLEObject Type="Embed" ProgID="Package" ShapeID="_x0000_i1026" DrawAspect="Icon" ObjectID="_1653246533" r:id="rId43"/>
        </w:object>
      </w:r>
      <w:r w:rsidR="003B0B42">
        <w:object w:dxaOrig="1541" w:dyaOrig="996" w14:anchorId="708B01A3">
          <v:shape id="_x0000_i1027" type="#_x0000_t75" style="width:77.25pt;height:49.5pt" o:ole="">
            <v:imagedata r:id="rId44" o:title=""/>
          </v:shape>
          <o:OLEObject Type="Embed" ProgID="Package" ShapeID="_x0000_i1027" DrawAspect="Icon" ObjectID="_1653246534" r:id="rId45"/>
        </w:object>
      </w:r>
      <w:r w:rsidR="005C2018">
        <w:object w:dxaOrig="1541" w:dyaOrig="996" w14:anchorId="52F07025">
          <v:shape id="_x0000_i1028" type="#_x0000_t75" style="width:77.25pt;height:49.5pt" o:ole="">
            <v:imagedata r:id="rId46" o:title=""/>
          </v:shape>
          <o:OLEObject Type="Embed" ProgID="Package" ShapeID="_x0000_i1028" DrawAspect="Icon" ObjectID="_1653246535" r:id="rId47"/>
        </w:object>
      </w:r>
      <w:r w:rsidR="00162632">
        <w:object w:dxaOrig="1541" w:dyaOrig="996" w14:anchorId="3AABE0A2">
          <v:shape id="_x0000_i1029" type="#_x0000_t75" style="width:77.25pt;height:49.5pt" o:ole="">
            <v:imagedata r:id="rId48" o:title=""/>
          </v:shape>
          <o:OLEObject Type="Embed" ProgID="Package" ShapeID="_x0000_i1029" DrawAspect="Icon" ObjectID="_1653246536" r:id="rId49"/>
        </w:object>
      </w:r>
      <w:r w:rsidR="00203DE9">
        <w:object w:dxaOrig="1541" w:dyaOrig="996" w14:anchorId="27E95A04">
          <v:shape id="_x0000_i1030" type="#_x0000_t75" style="width:77.25pt;height:49.5pt" o:ole="">
            <v:imagedata r:id="rId50" o:title=""/>
          </v:shape>
          <o:OLEObject Type="Embed" ProgID="Package" ShapeID="_x0000_i1030" DrawAspect="Icon" ObjectID="_1653246537" r:id="rId51"/>
        </w:object>
      </w:r>
      <w:r w:rsidR="00203DE9">
        <w:object w:dxaOrig="1541" w:dyaOrig="996" w14:anchorId="1B998FA6">
          <v:shape id="_x0000_i1031" type="#_x0000_t75" style="width:77.25pt;height:49.5pt" o:ole="">
            <v:imagedata r:id="rId52" o:title=""/>
          </v:shape>
          <o:OLEObject Type="Embed" ProgID="Package" ShapeID="_x0000_i1031" DrawAspect="Icon" ObjectID="_1653246538" r:id="rId53"/>
        </w:object>
      </w:r>
    </w:p>
    <w:p w14:paraId="602DC597" w14:textId="47E035B9" w:rsidR="00034FE9" w:rsidRDefault="00034FE9" w:rsidP="008B73CC">
      <w:pPr>
        <w:rPr>
          <w:b/>
          <w:bCs/>
        </w:rPr>
      </w:pPr>
      <w:r w:rsidRPr="00203DE9">
        <w:rPr>
          <w:b/>
          <w:bCs/>
        </w:rPr>
        <w:t>Sange:</w:t>
      </w:r>
    </w:p>
    <w:p w14:paraId="53F8B6F3" w14:textId="5A168122" w:rsidR="002A4251" w:rsidRPr="002A4251" w:rsidRDefault="002A4251" w:rsidP="002A4251">
      <w:pPr>
        <w:pStyle w:val="Listeafsnit"/>
        <w:numPr>
          <w:ilvl w:val="0"/>
          <w:numId w:val="3"/>
        </w:numPr>
        <w:rPr>
          <w:b/>
          <w:bCs/>
        </w:rPr>
      </w:pPr>
      <w:r>
        <w:t xml:space="preserve">Vi benytter musik i baggrunden af spillet og i hovedmenuen. </w:t>
      </w:r>
      <w:r w:rsidR="00225046">
        <w:t xml:space="preserve">Den første herunder afspilles i hovedmenuen, de tre andre i spillet. </w:t>
      </w:r>
    </w:p>
    <w:p w14:paraId="50BA5E22" w14:textId="49814CE1" w:rsidR="0079264A" w:rsidRDefault="002A4251" w:rsidP="008B73CC">
      <w:r>
        <w:object w:dxaOrig="1541" w:dyaOrig="996" w14:anchorId="24257D8C">
          <v:shape id="_x0000_i1032" type="#_x0000_t75" style="width:77.25pt;height:49.5pt" o:ole="">
            <v:imagedata r:id="rId54" o:title=""/>
          </v:shape>
          <o:OLEObject Type="Embed" ProgID="Package" ShapeID="_x0000_i1032" DrawAspect="Icon" ObjectID="_1653246539" r:id="rId55"/>
        </w:object>
      </w:r>
      <w:r w:rsidR="00034FE9">
        <w:object w:dxaOrig="1541" w:dyaOrig="996" w14:anchorId="62BEEB08">
          <v:shape id="_x0000_i1033" type="#_x0000_t75" style="width:77.25pt;height:49.5pt" o:ole="">
            <v:imagedata r:id="rId56" o:title=""/>
          </v:shape>
          <o:OLEObject Type="Embed" ProgID="Package" ShapeID="_x0000_i1033" DrawAspect="Icon" ObjectID="_1653246540" r:id="rId57"/>
        </w:object>
      </w:r>
      <w:r w:rsidR="009E311B">
        <w:object w:dxaOrig="1541" w:dyaOrig="996" w14:anchorId="500506AB">
          <v:shape id="_x0000_i1034" type="#_x0000_t75" style="width:77.25pt;height:49.5pt" o:ole="">
            <v:imagedata r:id="rId58" o:title=""/>
          </v:shape>
          <o:OLEObject Type="Embed" ProgID="Package" ShapeID="_x0000_i1034" DrawAspect="Icon" ObjectID="_1653246541" r:id="rId59"/>
        </w:object>
      </w:r>
      <w:r w:rsidR="0096474F">
        <w:object w:dxaOrig="1541" w:dyaOrig="996" w14:anchorId="7764A858">
          <v:shape id="_x0000_i1035" type="#_x0000_t75" style="width:77.25pt;height:49.5pt" o:ole="">
            <v:imagedata r:id="rId60" o:title=""/>
          </v:shape>
          <o:OLEObject Type="Embed" ProgID="Package" ShapeID="_x0000_i1035" DrawAspect="Icon" ObjectID="_1653246542" r:id="rId61"/>
        </w:object>
      </w:r>
    </w:p>
    <w:p w14:paraId="24848AD6" w14:textId="77777777" w:rsidR="002D5C51" w:rsidRPr="00C81CD0" w:rsidRDefault="002D5C51" w:rsidP="008B73CC"/>
    <w:p w14:paraId="29FE1957" w14:textId="06C9BCBF" w:rsidR="00AF6F62" w:rsidRPr="00F07FF6" w:rsidRDefault="00BD0F61" w:rsidP="00F07FF6">
      <w:pPr>
        <w:pStyle w:val="Overskrift2"/>
      </w:pPr>
      <w:bookmarkStart w:id="7" w:name="_Toc42633748"/>
      <w:r>
        <w:t>Målet med spillet - historien</w:t>
      </w:r>
      <w:bookmarkEnd w:id="7"/>
    </w:p>
    <w:p w14:paraId="66722BD5" w14:textId="67ECC124" w:rsidR="00372A32" w:rsidRPr="00372A32" w:rsidRDefault="001854C5" w:rsidP="001854C5">
      <w:pPr>
        <w:pStyle w:val="Listeafsnit"/>
        <w:numPr>
          <w:ilvl w:val="0"/>
          <w:numId w:val="3"/>
        </w:numPr>
        <w:rPr>
          <w:b/>
          <w:bCs/>
          <w:sz w:val="32"/>
          <w:szCs w:val="32"/>
        </w:rPr>
      </w:pPr>
      <w:r>
        <w:t xml:space="preserve"> I </w:t>
      </w:r>
      <w:r w:rsidR="00603863">
        <w:t>historien</w:t>
      </w:r>
      <w:r>
        <w:t xml:space="preserve"> er det spilleren som er</w:t>
      </w:r>
      <w:r w:rsidR="00603863">
        <w:t xml:space="preserve"> og styrer </w:t>
      </w:r>
      <w:r w:rsidR="002A4BBB">
        <w:t>hovedkarakteren,</w:t>
      </w:r>
      <w:r w:rsidR="00603863">
        <w:t xml:space="preserve"> Mark. </w:t>
      </w:r>
      <w:r w:rsidR="0062196D">
        <w:t xml:space="preserve">Det betyder at spilleren træffer alle de valg og beslutninger som </w:t>
      </w:r>
      <w:r w:rsidR="00D04372">
        <w:t>M</w:t>
      </w:r>
      <w:r w:rsidR="002A4BBB">
        <w:t>ark kan tage</w:t>
      </w:r>
      <w:r w:rsidR="00C207E8">
        <w:t xml:space="preserve">. </w:t>
      </w:r>
      <w:r w:rsidR="00B43562">
        <w:t xml:space="preserve">Hele historien er inddelt i 12 </w:t>
      </w:r>
      <w:r w:rsidR="0059149A">
        <w:t>scener</w:t>
      </w:r>
      <w:r w:rsidR="00EE35B3">
        <w:t xml:space="preserve">, hvorfra den første </w:t>
      </w:r>
      <w:r w:rsidR="0059149A">
        <w:t>scene</w:t>
      </w:r>
      <w:r w:rsidR="00EE35B3">
        <w:t xml:space="preserve"> er vo</w:t>
      </w:r>
      <w:r w:rsidR="0059149A">
        <w:t>res demo.</w:t>
      </w:r>
      <w:r w:rsidR="00C92494">
        <w:t xml:space="preserve"> I hver </w:t>
      </w:r>
      <w:r w:rsidR="007452F1">
        <w:t>scene</w:t>
      </w:r>
      <w:r w:rsidR="00C92494">
        <w:t xml:space="preserve"> er der en cut</w:t>
      </w:r>
      <w:r w:rsidR="007452F1">
        <w:t>-scene,</w:t>
      </w:r>
      <w:r w:rsidR="00C92494">
        <w:t xml:space="preserve"> hvilket er en </w:t>
      </w:r>
      <w:r w:rsidR="00734F8A">
        <w:t>for programmeret video i spillet</w:t>
      </w:r>
      <w:r w:rsidR="008364E4">
        <w:t>, de enkelte cut</w:t>
      </w:r>
      <w:r w:rsidR="007452F1">
        <w:t>-scener</w:t>
      </w:r>
      <w:r w:rsidR="008364E4">
        <w:t xml:space="preserve"> er der hv</w:t>
      </w:r>
      <w:r w:rsidR="007452F1">
        <w:t>or</w:t>
      </w:r>
      <w:r w:rsidR="008364E4">
        <w:t xml:space="preserve"> historien blive fortalt</w:t>
      </w:r>
      <w:r w:rsidR="007452F1">
        <w:t>.</w:t>
      </w:r>
    </w:p>
    <w:p w14:paraId="5DEE5F3F" w14:textId="702A35E1" w:rsidR="00770F21" w:rsidRPr="00E0537E" w:rsidRDefault="00770F21" w:rsidP="00770F21">
      <w:pPr>
        <w:pStyle w:val="NormalWeb"/>
        <w:numPr>
          <w:ilvl w:val="0"/>
          <w:numId w:val="3"/>
        </w:numPr>
        <w:spacing w:before="0" w:beforeAutospacing="0" w:after="0" w:afterAutospacing="0"/>
        <w:rPr>
          <w:rFonts w:asciiTheme="majorHAnsi" w:hAnsiTheme="majorHAnsi" w:cstheme="majorHAnsi"/>
          <w:sz w:val="22"/>
          <w:szCs w:val="22"/>
        </w:rPr>
      </w:pPr>
      <w:r w:rsidRPr="00E0537E">
        <w:rPr>
          <w:rFonts w:asciiTheme="majorHAnsi" w:hAnsiTheme="majorHAnsi" w:cstheme="majorHAnsi"/>
          <w:color w:val="000000"/>
          <w:sz w:val="22"/>
          <w:szCs w:val="22"/>
        </w:rPr>
        <w:t>Hvordan vinder man?</w:t>
      </w:r>
    </w:p>
    <w:p w14:paraId="06995AB6" w14:textId="2D42C00E" w:rsidR="00770F21" w:rsidRPr="00E0537E" w:rsidRDefault="00770F21" w:rsidP="00770F21">
      <w:pPr>
        <w:pStyle w:val="NormalWeb"/>
        <w:spacing w:before="0" w:beforeAutospacing="0" w:after="0" w:afterAutospacing="0"/>
        <w:ind w:left="720"/>
        <w:rPr>
          <w:rFonts w:asciiTheme="majorHAnsi" w:hAnsiTheme="majorHAnsi" w:cstheme="majorHAnsi"/>
          <w:sz w:val="22"/>
          <w:szCs w:val="22"/>
        </w:rPr>
      </w:pPr>
      <w:r w:rsidRPr="00E0537E">
        <w:rPr>
          <w:rFonts w:asciiTheme="majorHAnsi" w:hAnsiTheme="majorHAnsi" w:cstheme="majorHAnsi"/>
          <w:color w:val="000000"/>
          <w:sz w:val="22"/>
          <w:szCs w:val="22"/>
        </w:rPr>
        <w:t xml:space="preserve">Selve spillet kommer til </w:t>
      </w:r>
      <w:r w:rsidR="009417B4" w:rsidRPr="00E0537E">
        <w:rPr>
          <w:rFonts w:asciiTheme="majorHAnsi" w:hAnsiTheme="majorHAnsi" w:cstheme="majorHAnsi"/>
          <w:color w:val="000000"/>
          <w:sz w:val="22"/>
          <w:szCs w:val="22"/>
        </w:rPr>
        <w:t>at</w:t>
      </w:r>
      <w:r w:rsidRPr="00E0537E">
        <w:rPr>
          <w:rFonts w:asciiTheme="majorHAnsi" w:hAnsiTheme="majorHAnsi" w:cstheme="majorHAnsi"/>
          <w:color w:val="000000"/>
          <w:sz w:val="22"/>
          <w:szCs w:val="22"/>
        </w:rPr>
        <w:t xml:space="preserve"> være et </w:t>
      </w:r>
      <w:r w:rsidR="009417B4" w:rsidRPr="00E0537E">
        <w:rPr>
          <w:rFonts w:asciiTheme="majorHAnsi" w:hAnsiTheme="majorHAnsi" w:cstheme="majorHAnsi"/>
          <w:color w:val="000000"/>
          <w:sz w:val="22"/>
          <w:szCs w:val="22"/>
        </w:rPr>
        <w:t>storyspil</w:t>
      </w:r>
      <w:r w:rsidRPr="00E0537E">
        <w:rPr>
          <w:rFonts w:asciiTheme="majorHAnsi" w:hAnsiTheme="majorHAnsi" w:cstheme="majorHAnsi"/>
          <w:color w:val="000000"/>
          <w:sz w:val="22"/>
          <w:szCs w:val="22"/>
        </w:rPr>
        <w:t>. Så den måde man vinder spillet på</w:t>
      </w:r>
      <w:r w:rsidR="00160F33" w:rsidRPr="00E0537E">
        <w:rPr>
          <w:rFonts w:asciiTheme="majorHAnsi" w:hAnsiTheme="majorHAnsi" w:cstheme="majorHAnsi"/>
          <w:color w:val="000000"/>
          <w:sz w:val="22"/>
          <w:szCs w:val="22"/>
        </w:rPr>
        <w:t>,</w:t>
      </w:r>
      <w:r w:rsidRPr="00E0537E">
        <w:rPr>
          <w:rFonts w:asciiTheme="majorHAnsi" w:hAnsiTheme="majorHAnsi" w:cstheme="majorHAnsi"/>
          <w:color w:val="000000"/>
          <w:sz w:val="22"/>
          <w:szCs w:val="22"/>
        </w:rPr>
        <w:t xml:space="preserve"> er ved at komme til enden af spillet</w:t>
      </w:r>
      <w:r w:rsidR="00D85BEB">
        <w:rPr>
          <w:rFonts w:asciiTheme="majorHAnsi" w:hAnsiTheme="majorHAnsi" w:cstheme="majorHAnsi"/>
          <w:color w:val="000000"/>
          <w:sz w:val="22"/>
          <w:szCs w:val="22"/>
        </w:rPr>
        <w:t xml:space="preserve"> </w:t>
      </w:r>
      <w:r w:rsidR="00160F33">
        <w:rPr>
          <w:rFonts w:asciiTheme="majorHAnsi" w:hAnsiTheme="majorHAnsi" w:cstheme="majorHAnsi"/>
          <w:color w:val="000000"/>
          <w:sz w:val="22"/>
          <w:szCs w:val="22"/>
        </w:rPr>
        <w:t>Dvs.</w:t>
      </w:r>
      <w:r w:rsidR="00D85BEB">
        <w:rPr>
          <w:rFonts w:asciiTheme="majorHAnsi" w:hAnsiTheme="majorHAnsi" w:cstheme="majorHAnsi"/>
          <w:color w:val="000000"/>
          <w:sz w:val="22"/>
          <w:szCs w:val="22"/>
        </w:rPr>
        <w:t xml:space="preserve"> At spilleren skal </w:t>
      </w:r>
      <w:r w:rsidR="00160F33">
        <w:rPr>
          <w:rFonts w:asciiTheme="majorHAnsi" w:hAnsiTheme="majorHAnsi" w:cstheme="majorHAnsi"/>
          <w:color w:val="000000"/>
          <w:sz w:val="22"/>
          <w:szCs w:val="22"/>
        </w:rPr>
        <w:t>gennemføre</w:t>
      </w:r>
      <w:r w:rsidR="00D85BEB">
        <w:rPr>
          <w:rFonts w:asciiTheme="majorHAnsi" w:hAnsiTheme="majorHAnsi" w:cstheme="majorHAnsi"/>
          <w:color w:val="000000"/>
          <w:sz w:val="22"/>
          <w:szCs w:val="22"/>
        </w:rPr>
        <w:t xml:space="preserve"> spillet </w:t>
      </w:r>
      <w:r w:rsidR="00CF6A02">
        <w:rPr>
          <w:rFonts w:asciiTheme="majorHAnsi" w:hAnsiTheme="majorHAnsi" w:cstheme="majorHAnsi"/>
          <w:color w:val="000000"/>
          <w:sz w:val="22"/>
          <w:szCs w:val="22"/>
        </w:rPr>
        <w:t>samt de tilhørende missioner undervejs</w:t>
      </w:r>
    </w:p>
    <w:p w14:paraId="4439AA52" w14:textId="77777777" w:rsidR="00770F21" w:rsidRPr="00770F21" w:rsidRDefault="00770F21" w:rsidP="00770F21">
      <w:pPr>
        <w:spacing w:after="0" w:line="240" w:lineRule="auto"/>
        <w:rPr>
          <w:rFonts w:asciiTheme="majorHAnsi" w:eastAsia="Times New Roman" w:hAnsiTheme="majorHAnsi" w:cstheme="majorHAnsi"/>
          <w:lang w:eastAsia="da-DK"/>
        </w:rPr>
      </w:pPr>
    </w:p>
    <w:p w14:paraId="754EEEC0" w14:textId="77777777" w:rsidR="009417B4" w:rsidRPr="00E0537E" w:rsidRDefault="00770F21" w:rsidP="00770F21">
      <w:pPr>
        <w:pStyle w:val="Listeafsnit"/>
        <w:numPr>
          <w:ilvl w:val="0"/>
          <w:numId w:val="3"/>
        </w:numPr>
        <w:spacing w:after="0" w:line="240" w:lineRule="auto"/>
        <w:rPr>
          <w:rFonts w:asciiTheme="majorHAnsi" w:eastAsia="Times New Roman" w:hAnsiTheme="majorHAnsi" w:cstheme="majorHAnsi"/>
          <w:lang w:eastAsia="da-DK"/>
        </w:rPr>
      </w:pPr>
      <w:r w:rsidRPr="00E0537E">
        <w:rPr>
          <w:rFonts w:asciiTheme="majorHAnsi" w:eastAsia="Times New Roman" w:hAnsiTheme="majorHAnsi" w:cstheme="majorHAnsi"/>
          <w:color w:val="000000"/>
          <w:lang w:eastAsia="da-DK"/>
        </w:rPr>
        <w:t xml:space="preserve">Hvordan taber man? </w:t>
      </w:r>
    </w:p>
    <w:p w14:paraId="67E9B0CA" w14:textId="0E2C38C3" w:rsidR="00C81CD0" w:rsidRDefault="00770F21" w:rsidP="000D6A7F">
      <w:pPr>
        <w:pStyle w:val="Listeafsnit"/>
        <w:spacing w:after="0" w:line="240" w:lineRule="auto"/>
        <w:rPr>
          <w:b/>
          <w:bCs/>
          <w:sz w:val="32"/>
          <w:szCs w:val="32"/>
        </w:rPr>
      </w:pPr>
      <w:r w:rsidRPr="00E0537E">
        <w:rPr>
          <w:rFonts w:asciiTheme="majorHAnsi" w:eastAsia="Times New Roman" w:hAnsiTheme="majorHAnsi" w:cstheme="majorHAnsi"/>
          <w:color w:val="000000"/>
          <w:lang w:eastAsia="da-DK"/>
        </w:rPr>
        <w:t>Der ville være nogle udfordringer i løbet af spillet og hvis man ikke kan klare udfordringerne</w:t>
      </w:r>
      <w:r w:rsidR="009417B4" w:rsidRPr="00E0537E">
        <w:rPr>
          <w:rFonts w:asciiTheme="majorHAnsi" w:eastAsia="Times New Roman" w:hAnsiTheme="majorHAnsi" w:cstheme="majorHAnsi"/>
          <w:color w:val="000000"/>
          <w:lang w:eastAsia="da-DK"/>
        </w:rPr>
        <w:t>,</w:t>
      </w:r>
      <w:r w:rsidRPr="00E0537E">
        <w:rPr>
          <w:rFonts w:asciiTheme="majorHAnsi" w:eastAsia="Times New Roman" w:hAnsiTheme="majorHAnsi" w:cstheme="majorHAnsi"/>
          <w:color w:val="000000"/>
          <w:lang w:eastAsia="da-DK"/>
        </w:rPr>
        <w:t xml:space="preserve"> kommer man tilbage til sidste </w:t>
      </w:r>
      <w:r w:rsidR="009417B4" w:rsidRPr="00E0537E">
        <w:rPr>
          <w:rFonts w:asciiTheme="majorHAnsi" w:eastAsia="Times New Roman" w:hAnsiTheme="majorHAnsi" w:cstheme="majorHAnsi"/>
          <w:color w:val="000000"/>
          <w:lang w:eastAsia="da-DK"/>
        </w:rPr>
        <w:t>gem</w:t>
      </w:r>
      <w:r w:rsidR="00A45E31">
        <w:rPr>
          <w:rFonts w:asciiTheme="majorHAnsi" w:eastAsia="Times New Roman" w:hAnsiTheme="majorHAnsi" w:cstheme="majorHAnsi"/>
          <w:color w:val="000000"/>
          <w:lang w:eastAsia="da-DK"/>
        </w:rPr>
        <w:t xml:space="preserve"> dvs</w:t>
      </w:r>
      <w:r w:rsidR="009D507F">
        <w:rPr>
          <w:rFonts w:asciiTheme="majorHAnsi" w:eastAsia="Times New Roman" w:hAnsiTheme="majorHAnsi" w:cstheme="majorHAnsi"/>
          <w:color w:val="000000"/>
          <w:lang w:eastAsia="da-DK"/>
        </w:rPr>
        <w:t>.</w:t>
      </w:r>
      <w:r w:rsidR="00A45E31">
        <w:rPr>
          <w:rFonts w:asciiTheme="majorHAnsi" w:eastAsia="Times New Roman" w:hAnsiTheme="majorHAnsi" w:cstheme="majorHAnsi"/>
          <w:color w:val="000000"/>
          <w:lang w:eastAsia="da-DK"/>
        </w:rPr>
        <w:t>, at man dør</w:t>
      </w:r>
      <w:r w:rsidRPr="00E0537E">
        <w:rPr>
          <w:rFonts w:asciiTheme="majorHAnsi" w:eastAsia="Times New Roman" w:hAnsiTheme="majorHAnsi" w:cstheme="majorHAnsi"/>
          <w:color w:val="000000"/>
          <w:lang w:eastAsia="da-DK"/>
        </w:rPr>
        <w:t>.</w:t>
      </w:r>
      <w:r w:rsidR="00A434ED">
        <w:rPr>
          <w:rFonts w:asciiTheme="majorHAnsi" w:eastAsia="Times New Roman" w:hAnsiTheme="majorHAnsi" w:cstheme="majorHAnsi"/>
          <w:color w:val="000000"/>
          <w:lang w:eastAsia="da-DK"/>
        </w:rPr>
        <w:t xml:space="preserve"> Det kan også være at du rage</w:t>
      </w:r>
      <w:r w:rsidR="00CF3229">
        <w:rPr>
          <w:rFonts w:asciiTheme="majorHAnsi" w:eastAsia="Times New Roman" w:hAnsiTheme="majorHAnsi" w:cstheme="majorHAnsi"/>
          <w:color w:val="000000"/>
          <w:lang w:eastAsia="da-DK"/>
        </w:rPr>
        <w:t>-</w:t>
      </w:r>
      <w:r w:rsidR="00A434ED">
        <w:rPr>
          <w:rFonts w:asciiTheme="majorHAnsi" w:eastAsia="Times New Roman" w:hAnsiTheme="majorHAnsi" w:cstheme="majorHAnsi"/>
          <w:color w:val="000000"/>
          <w:lang w:eastAsia="da-DK"/>
        </w:rPr>
        <w:t xml:space="preserve">quitter hvilket betyder </w:t>
      </w:r>
      <w:r w:rsidR="00873D5A">
        <w:rPr>
          <w:rFonts w:asciiTheme="majorHAnsi" w:eastAsia="Times New Roman" w:hAnsiTheme="majorHAnsi" w:cstheme="majorHAnsi"/>
          <w:color w:val="000000"/>
          <w:lang w:eastAsia="da-DK"/>
        </w:rPr>
        <w:t>d</w:t>
      </w:r>
      <w:r w:rsidR="00A434ED">
        <w:rPr>
          <w:rFonts w:asciiTheme="majorHAnsi" w:eastAsia="Times New Roman" w:hAnsiTheme="majorHAnsi" w:cstheme="majorHAnsi"/>
          <w:color w:val="000000"/>
          <w:lang w:eastAsia="da-DK"/>
        </w:rPr>
        <w:t xml:space="preserve">u har tabt til et </w:t>
      </w:r>
      <w:r w:rsidR="00663DC3">
        <w:rPr>
          <w:rFonts w:asciiTheme="majorHAnsi" w:eastAsia="Times New Roman" w:hAnsiTheme="majorHAnsi" w:cstheme="majorHAnsi"/>
          <w:color w:val="000000"/>
          <w:lang w:eastAsia="da-DK"/>
        </w:rPr>
        <w:t>forprogrammeret</w:t>
      </w:r>
      <w:r w:rsidR="00A434ED">
        <w:rPr>
          <w:rFonts w:asciiTheme="majorHAnsi" w:eastAsia="Times New Roman" w:hAnsiTheme="majorHAnsi" w:cstheme="majorHAnsi"/>
          <w:color w:val="000000"/>
          <w:lang w:eastAsia="da-DK"/>
        </w:rPr>
        <w:t xml:space="preserve"> </w:t>
      </w:r>
      <w:r w:rsidR="00873D5A">
        <w:rPr>
          <w:rFonts w:asciiTheme="majorHAnsi" w:eastAsia="Times New Roman" w:hAnsiTheme="majorHAnsi" w:cstheme="majorHAnsi"/>
          <w:color w:val="000000"/>
          <w:lang w:eastAsia="da-DK"/>
        </w:rPr>
        <w:t>program</w:t>
      </w:r>
      <w:r w:rsidR="000D6A7F">
        <w:rPr>
          <w:rFonts w:asciiTheme="majorHAnsi" w:eastAsia="Times New Roman" w:hAnsiTheme="majorHAnsi" w:cstheme="majorHAnsi"/>
          <w:color w:val="000000"/>
          <w:lang w:eastAsia="da-DK"/>
        </w:rPr>
        <w:t>.</w:t>
      </w:r>
      <w:r w:rsidR="00CF3229">
        <w:rPr>
          <w:rFonts w:asciiTheme="majorHAnsi" w:eastAsia="Times New Roman" w:hAnsiTheme="majorHAnsi" w:cstheme="majorHAnsi"/>
          <w:color w:val="000000"/>
          <w:lang w:eastAsia="da-DK"/>
        </w:rPr>
        <w:t xml:space="preserve"> Så kan </w:t>
      </w:r>
      <w:r w:rsidR="00663DC3">
        <w:rPr>
          <w:rFonts w:asciiTheme="majorHAnsi" w:eastAsia="Times New Roman" w:hAnsiTheme="majorHAnsi" w:cstheme="majorHAnsi"/>
          <w:color w:val="000000"/>
          <w:lang w:eastAsia="da-DK"/>
        </w:rPr>
        <w:t>vi</w:t>
      </w:r>
      <w:r w:rsidR="00CF3229">
        <w:rPr>
          <w:rFonts w:asciiTheme="majorHAnsi" w:eastAsia="Times New Roman" w:hAnsiTheme="majorHAnsi" w:cstheme="majorHAnsi"/>
          <w:color w:val="000000"/>
          <w:lang w:eastAsia="da-DK"/>
        </w:rPr>
        <w:t xml:space="preserve"> godt forstå, </w:t>
      </w:r>
      <w:r w:rsidR="00663DC3">
        <w:rPr>
          <w:rFonts w:asciiTheme="majorHAnsi" w:eastAsia="Times New Roman" w:hAnsiTheme="majorHAnsi" w:cstheme="majorHAnsi"/>
          <w:color w:val="000000"/>
          <w:lang w:eastAsia="da-DK"/>
        </w:rPr>
        <w:t>hvis</w:t>
      </w:r>
      <w:r w:rsidR="00CF3229">
        <w:rPr>
          <w:rFonts w:asciiTheme="majorHAnsi" w:eastAsia="Times New Roman" w:hAnsiTheme="majorHAnsi" w:cstheme="majorHAnsi"/>
          <w:color w:val="000000"/>
          <w:lang w:eastAsia="da-DK"/>
        </w:rPr>
        <w:t xml:space="preserve"> man bliver lidt s</w:t>
      </w:r>
      <w:r w:rsidR="00663DC3">
        <w:rPr>
          <w:rFonts w:asciiTheme="majorHAnsi" w:eastAsia="Times New Roman" w:hAnsiTheme="majorHAnsi" w:cstheme="majorHAnsi"/>
          <w:color w:val="000000"/>
          <w:lang w:eastAsia="da-DK"/>
        </w:rPr>
        <w:t>ur.</w:t>
      </w:r>
      <w:r w:rsidR="00C81CD0">
        <w:br w:type="page"/>
      </w:r>
    </w:p>
    <w:p w14:paraId="35374113" w14:textId="4EE5264E" w:rsidR="00AF6F62" w:rsidRDefault="00AF6F62" w:rsidP="00C81CD0">
      <w:pPr>
        <w:pStyle w:val="Overskrift1"/>
      </w:pPr>
      <w:bookmarkStart w:id="8" w:name="_Toc42633749"/>
      <w:r>
        <w:lastRenderedPageBreak/>
        <w:t>Kode:</w:t>
      </w:r>
      <w:bookmarkEnd w:id="8"/>
    </w:p>
    <w:p w14:paraId="7381190C" w14:textId="1B340BFD" w:rsidR="00AF6F62" w:rsidRDefault="00AF6F62" w:rsidP="00EC2D65">
      <w:pPr>
        <w:pStyle w:val="Overskrift2"/>
      </w:pPr>
      <w:bookmarkStart w:id="9" w:name="_Toc42633750"/>
      <w:r>
        <w:t>Hvordan er koden opbygget?</w:t>
      </w:r>
      <w:bookmarkEnd w:id="9"/>
    </w:p>
    <w:p w14:paraId="636D00A5" w14:textId="037E3ADE" w:rsidR="00394123" w:rsidRPr="00394123" w:rsidRDefault="00A10F7C" w:rsidP="00394123">
      <w:pPr>
        <w:pStyle w:val="Listeafsnit"/>
        <w:numPr>
          <w:ilvl w:val="0"/>
          <w:numId w:val="3"/>
        </w:numPr>
      </w:pPr>
      <w:r>
        <w:t xml:space="preserve">Vores kode er opdelt i forskellige scripts, til forskellige scener. Derudover har vi en masse scripts som fungerer </w:t>
      </w:r>
      <w:r w:rsidR="00CC3521">
        <w:t xml:space="preserve">som datasæt og instruktioner. På vores </w:t>
      </w:r>
      <w:proofErr w:type="spellStart"/>
      <w:r w:rsidR="00CC3521">
        <w:t>flowcharts</w:t>
      </w:r>
      <w:proofErr w:type="spellEnd"/>
      <w:r w:rsidR="00CC3521">
        <w:t xml:space="preserve"> som er indsat herunder, ses det hvordan de forskellige scripts hænger sammen, og derefter dykker vi dybere ned i nogle af dem. </w:t>
      </w:r>
    </w:p>
    <w:p w14:paraId="0E83E8F7" w14:textId="2494AACD" w:rsidR="003F207D" w:rsidRDefault="00C81CD0" w:rsidP="003964E4">
      <w:pPr>
        <w:pStyle w:val="Overskrift2"/>
      </w:pPr>
      <w:bookmarkStart w:id="10" w:name="_Toc42633751"/>
      <w:proofErr w:type="spellStart"/>
      <w:r>
        <w:t>Flowcharts</w:t>
      </w:r>
      <w:bookmarkEnd w:id="10"/>
      <w:proofErr w:type="spellEnd"/>
    </w:p>
    <w:p w14:paraId="2B910242" w14:textId="77777777" w:rsidR="003F207D" w:rsidRPr="00CC3521" w:rsidRDefault="003F207D">
      <w:pPr>
        <w:rPr>
          <w:b/>
          <w:bCs/>
        </w:rPr>
      </w:pPr>
      <w:r w:rsidRPr="00CC3521">
        <w:rPr>
          <w:b/>
          <w:bCs/>
        </w:rPr>
        <w:t>Struktur over hele programmet:</w:t>
      </w:r>
    </w:p>
    <w:p w14:paraId="0314D8B5" w14:textId="77777777" w:rsidR="00CC3521" w:rsidRDefault="003F207D">
      <w:r>
        <w:rPr>
          <w:noProof/>
        </w:rPr>
        <w:drawing>
          <wp:inline distT="0" distB="0" distL="0" distR="0" wp14:anchorId="39C6945E" wp14:editId="24365E91">
            <wp:extent cx="6120130" cy="4945380"/>
            <wp:effectExtent l="0" t="0" r="0" b="762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130" cy="4945380"/>
                    </a:xfrm>
                    <a:prstGeom prst="rect">
                      <a:avLst/>
                    </a:prstGeom>
                    <a:noFill/>
                    <a:ln>
                      <a:noFill/>
                    </a:ln>
                  </pic:spPr>
                </pic:pic>
              </a:graphicData>
            </a:graphic>
          </wp:inline>
        </w:drawing>
      </w:r>
    </w:p>
    <w:p w14:paraId="110DFCB2" w14:textId="77777777" w:rsidR="00CC3521" w:rsidRDefault="00CC3521">
      <w:pPr>
        <w:rPr>
          <w:b/>
          <w:bCs/>
        </w:rPr>
      </w:pPr>
      <w:r>
        <w:rPr>
          <w:b/>
          <w:bCs/>
        </w:rPr>
        <w:br w:type="page"/>
      </w:r>
    </w:p>
    <w:p w14:paraId="68671326" w14:textId="77777777" w:rsidR="00CC3521" w:rsidRDefault="00CC3521">
      <w:pPr>
        <w:rPr>
          <w:b/>
          <w:bCs/>
        </w:rPr>
      </w:pPr>
      <w:r>
        <w:rPr>
          <w:b/>
          <w:bCs/>
        </w:rPr>
        <w:lastRenderedPageBreak/>
        <w:t>Menu:</w:t>
      </w:r>
    </w:p>
    <w:p w14:paraId="64E53085" w14:textId="15E40A2D" w:rsidR="00CC3521" w:rsidRDefault="00CC3521">
      <w:pPr>
        <w:rPr>
          <w:b/>
          <w:bCs/>
        </w:rPr>
      </w:pPr>
      <w:r w:rsidRPr="00CC3521">
        <w:rPr>
          <w:b/>
          <w:bCs/>
          <w:noProof/>
        </w:rPr>
        <w:t xml:space="preserve"> </w:t>
      </w:r>
      <w:r>
        <w:rPr>
          <w:b/>
          <w:bCs/>
          <w:noProof/>
        </w:rPr>
        <w:drawing>
          <wp:inline distT="0" distB="0" distL="0" distR="0" wp14:anchorId="4357164B" wp14:editId="3B4A547B">
            <wp:extent cx="4184966" cy="8124825"/>
            <wp:effectExtent l="0" t="0" r="635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85835" cy="8126512"/>
                    </a:xfrm>
                    <a:prstGeom prst="rect">
                      <a:avLst/>
                    </a:prstGeom>
                    <a:noFill/>
                    <a:ln>
                      <a:noFill/>
                    </a:ln>
                  </pic:spPr>
                </pic:pic>
              </a:graphicData>
            </a:graphic>
          </wp:inline>
        </w:drawing>
      </w:r>
    </w:p>
    <w:p w14:paraId="44867541" w14:textId="70A09AB9" w:rsidR="00CC3521" w:rsidRDefault="00CC3521">
      <w:pPr>
        <w:rPr>
          <w:b/>
          <w:bCs/>
        </w:rPr>
      </w:pPr>
      <w:r>
        <w:rPr>
          <w:b/>
          <w:bCs/>
        </w:rPr>
        <w:lastRenderedPageBreak/>
        <w:t>Forskellige scener:</w:t>
      </w:r>
    </w:p>
    <w:p w14:paraId="5C5C8C2A" w14:textId="4A445051" w:rsidR="00CC3521" w:rsidRPr="00CC3521" w:rsidRDefault="00CC3521" w:rsidP="00CC3521">
      <w:pPr>
        <w:pStyle w:val="Listeafsnit"/>
        <w:numPr>
          <w:ilvl w:val="0"/>
          <w:numId w:val="3"/>
        </w:numPr>
        <w:rPr>
          <w:b/>
          <w:bCs/>
        </w:rPr>
      </w:pPr>
      <w:r>
        <w:t>De forskellige scener er opbygget ud fra samme princip som ses herunder. Dog er der en del variation imellem de forskellige scener, afhængig af de forskellige ting som er i scenen (brobyggere, borde, kollision, osv.)</w:t>
      </w:r>
    </w:p>
    <w:p w14:paraId="152FB51D" w14:textId="77777777" w:rsidR="00CC3521" w:rsidRDefault="00CC3521">
      <w:r>
        <w:rPr>
          <w:b/>
          <w:bCs/>
          <w:noProof/>
        </w:rPr>
        <w:drawing>
          <wp:inline distT="0" distB="0" distL="0" distR="0" wp14:anchorId="7F30ADF0" wp14:editId="5F0C2F94">
            <wp:extent cx="6115050" cy="6657975"/>
            <wp:effectExtent l="0" t="0" r="0" b="9525"/>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5050" cy="6657975"/>
                    </a:xfrm>
                    <a:prstGeom prst="rect">
                      <a:avLst/>
                    </a:prstGeom>
                    <a:noFill/>
                    <a:ln>
                      <a:noFill/>
                    </a:ln>
                  </pic:spPr>
                </pic:pic>
              </a:graphicData>
            </a:graphic>
          </wp:inline>
        </w:drawing>
      </w:r>
    </w:p>
    <w:p w14:paraId="60364593" w14:textId="77777777" w:rsidR="00CC3521" w:rsidRDefault="00CC3521"/>
    <w:p w14:paraId="3FE22A94" w14:textId="77777777" w:rsidR="00CC3521" w:rsidRDefault="00CC3521"/>
    <w:p w14:paraId="1E6BD44A" w14:textId="77777777" w:rsidR="00CC3521" w:rsidRDefault="00CC3521"/>
    <w:p w14:paraId="3D885024" w14:textId="22170986" w:rsidR="00CC3521" w:rsidRDefault="00001A70">
      <w:pPr>
        <w:rPr>
          <w:b/>
          <w:bCs/>
        </w:rPr>
      </w:pPr>
      <w:r>
        <w:rPr>
          <w:noProof/>
        </w:rPr>
        <w:lastRenderedPageBreak/>
        <w:drawing>
          <wp:anchor distT="0" distB="0" distL="114300" distR="114300" simplePos="0" relativeHeight="251796480" behindDoc="1" locked="0" layoutInCell="1" allowOverlap="1" wp14:anchorId="6AD19C83" wp14:editId="05FDA39C">
            <wp:simplePos x="0" y="0"/>
            <wp:positionH relativeFrom="column">
              <wp:posOffset>-647045</wp:posOffset>
            </wp:positionH>
            <wp:positionV relativeFrom="paragraph">
              <wp:posOffset>167639</wp:posOffset>
            </wp:positionV>
            <wp:extent cx="7410284" cy="3629025"/>
            <wp:effectExtent l="0" t="0" r="635" b="0"/>
            <wp:wrapNone/>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461285" cy="3654002"/>
                    </a:xfrm>
                    <a:prstGeom prst="rect">
                      <a:avLst/>
                    </a:prstGeom>
                    <a:noFill/>
                    <a:ln>
                      <a:noFill/>
                    </a:ln>
                  </pic:spPr>
                </pic:pic>
              </a:graphicData>
            </a:graphic>
            <wp14:sizeRelH relativeFrom="page">
              <wp14:pctWidth>0</wp14:pctWidth>
            </wp14:sizeRelH>
            <wp14:sizeRelV relativeFrom="page">
              <wp14:pctHeight>0</wp14:pctHeight>
            </wp14:sizeRelV>
          </wp:anchor>
        </w:drawing>
      </w:r>
      <w:r w:rsidR="00CC3521">
        <w:rPr>
          <w:b/>
          <w:bCs/>
        </w:rPr>
        <w:t xml:space="preserve">Classes - </w:t>
      </w:r>
      <w:proofErr w:type="spellStart"/>
      <w:r w:rsidR="00CC3521">
        <w:rPr>
          <w:b/>
          <w:bCs/>
        </w:rPr>
        <w:t>Flowchart</w:t>
      </w:r>
      <w:proofErr w:type="spellEnd"/>
      <w:r w:rsidR="00CC3521">
        <w:rPr>
          <w:b/>
          <w:bCs/>
        </w:rPr>
        <w:t xml:space="preserve"> 1:</w:t>
      </w:r>
    </w:p>
    <w:p w14:paraId="6C53C160" w14:textId="38226726" w:rsidR="00001A70" w:rsidRDefault="00001A70">
      <w:pPr>
        <w:rPr>
          <w:b/>
          <w:bCs/>
        </w:rPr>
      </w:pPr>
    </w:p>
    <w:p w14:paraId="640612D7" w14:textId="29530FD2" w:rsidR="00001A70" w:rsidRDefault="00001A70">
      <w:pPr>
        <w:rPr>
          <w:b/>
          <w:bCs/>
        </w:rPr>
      </w:pPr>
    </w:p>
    <w:p w14:paraId="1F606ADA" w14:textId="2824CFC6" w:rsidR="00001A70" w:rsidRDefault="00001A70">
      <w:pPr>
        <w:rPr>
          <w:b/>
          <w:bCs/>
        </w:rPr>
      </w:pPr>
    </w:p>
    <w:p w14:paraId="210EAFAE" w14:textId="103A4109" w:rsidR="00001A70" w:rsidRDefault="00001A70">
      <w:pPr>
        <w:rPr>
          <w:b/>
          <w:bCs/>
        </w:rPr>
      </w:pPr>
    </w:p>
    <w:p w14:paraId="18750E6E" w14:textId="77777777" w:rsidR="00001A70" w:rsidRDefault="00001A70">
      <w:pPr>
        <w:rPr>
          <w:b/>
          <w:bCs/>
        </w:rPr>
      </w:pPr>
    </w:p>
    <w:p w14:paraId="536AB384" w14:textId="03C7C682" w:rsidR="00CC3521" w:rsidRDefault="00CC3521"/>
    <w:p w14:paraId="520D1631" w14:textId="77777777" w:rsidR="00001A70" w:rsidRDefault="00001A70">
      <w:pPr>
        <w:rPr>
          <w:b/>
          <w:bCs/>
        </w:rPr>
      </w:pPr>
    </w:p>
    <w:p w14:paraId="7167CB2F" w14:textId="77777777" w:rsidR="00001A70" w:rsidRDefault="00001A70">
      <w:pPr>
        <w:rPr>
          <w:b/>
          <w:bCs/>
        </w:rPr>
      </w:pPr>
    </w:p>
    <w:p w14:paraId="0C2AEE70" w14:textId="77777777" w:rsidR="00001A70" w:rsidRDefault="00001A70">
      <w:pPr>
        <w:rPr>
          <w:b/>
          <w:bCs/>
        </w:rPr>
      </w:pPr>
    </w:p>
    <w:p w14:paraId="2506B92B" w14:textId="77777777" w:rsidR="00001A70" w:rsidRDefault="00001A70">
      <w:pPr>
        <w:rPr>
          <w:b/>
          <w:bCs/>
        </w:rPr>
      </w:pPr>
    </w:p>
    <w:p w14:paraId="592599D4" w14:textId="77777777" w:rsidR="00001A70" w:rsidRDefault="00001A70">
      <w:pPr>
        <w:rPr>
          <w:b/>
          <w:bCs/>
        </w:rPr>
      </w:pPr>
    </w:p>
    <w:p w14:paraId="04A12415" w14:textId="77777777" w:rsidR="00001A70" w:rsidRDefault="00001A70">
      <w:pPr>
        <w:rPr>
          <w:b/>
          <w:bCs/>
        </w:rPr>
      </w:pPr>
    </w:p>
    <w:p w14:paraId="61DEA24A" w14:textId="77777777" w:rsidR="00001A70" w:rsidRDefault="00001A70">
      <w:pPr>
        <w:rPr>
          <w:b/>
          <w:bCs/>
        </w:rPr>
      </w:pPr>
    </w:p>
    <w:p w14:paraId="16435177" w14:textId="77777777" w:rsidR="00001A70" w:rsidRDefault="00CC3521">
      <w:r w:rsidRPr="00CC3521">
        <w:rPr>
          <w:b/>
          <w:bCs/>
        </w:rPr>
        <w:t xml:space="preserve">Classes - </w:t>
      </w:r>
      <w:proofErr w:type="spellStart"/>
      <w:r w:rsidRPr="00CC3521">
        <w:rPr>
          <w:b/>
          <w:bCs/>
        </w:rPr>
        <w:t>Flowchart</w:t>
      </w:r>
      <w:proofErr w:type="spellEnd"/>
      <w:r w:rsidRPr="00CC3521">
        <w:rPr>
          <w:b/>
          <w:bCs/>
        </w:rPr>
        <w:t xml:space="preserve"> 2</w:t>
      </w:r>
      <w:r w:rsidRPr="00CC3521">
        <w:t xml:space="preserve"> (samme script, lavet I 2 forsk</w:t>
      </w:r>
      <w:r>
        <w:t xml:space="preserve">ellige </w:t>
      </w:r>
      <w:proofErr w:type="spellStart"/>
      <w:r>
        <w:t>flowcharts</w:t>
      </w:r>
      <w:proofErr w:type="spellEnd"/>
      <w:r>
        <w:t>, for at skabe mere plads til billederne):</w:t>
      </w:r>
    </w:p>
    <w:p w14:paraId="76694B18" w14:textId="32231FC0" w:rsidR="003F207D" w:rsidRPr="00CC3521" w:rsidRDefault="00001A70">
      <w:pPr>
        <w:rPr>
          <w:b/>
          <w:bCs/>
          <w:sz w:val="24"/>
          <w:szCs w:val="24"/>
        </w:rPr>
      </w:pPr>
      <w:r>
        <w:rPr>
          <w:noProof/>
        </w:rPr>
        <w:drawing>
          <wp:inline distT="0" distB="0" distL="0" distR="0" wp14:anchorId="2F18E671" wp14:editId="49AAA259">
            <wp:extent cx="6115050" cy="3886200"/>
            <wp:effectExtent l="0" t="0" r="0" b="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5050" cy="3886200"/>
                    </a:xfrm>
                    <a:prstGeom prst="rect">
                      <a:avLst/>
                    </a:prstGeom>
                    <a:noFill/>
                    <a:ln>
                      <a:noFill/>
                    </a:ln>
                  </pic:spPr>
                </pic:pic>
              </a:graphicData>
            </a:graphic>
          </wp:inline>
        </w:drawing>
      </w:r>
      <w:r w:rsidR="003F207D" w:rsidRPr="00CC3521">
        <w:br w:type="page"/>
      </w:r>
    </w:p>
    <w:p w14:paraId="5C4A2C5C" w14:textId="77777777" w:rsidR="003964E4" w:rsidRPr="00CC3521" w:rsidRDefault="003964E4" w:rsidP="003964E4">
      <w:pPr>
        <w:pStyle w:val="Overskrift2"/>
      </w:pPr>
    </w:p>
    <w:p w14:paraId="2D91F868" w14:textId="7956FD0C" w:rsidR="003964E4" w:rsidRPr="003964E4" w:rsidRDefault="00394123" w:rsidP="003964E4">
      <w:pPr>
        <w:pStyle w:val="Overskrift2"/>
      </w:pPr>
      <w:bookmarkStart w:id="11" w:name="_Toc42633752"/>
      <w:r>
        <w:t xml:space="preserve">Eksempler på datatyper og lignende (f.eks. typekonvertering, funktioner, objekter og </w:t>
      </w:r>
      <w:proofErr w:type="spellStart"/>
      <w:r>
        <w:t>classes</w:t>
      </w:r>
      <w:proofErr w:type="spellEnd"/>
      <w:r>
        <w:t>)</w:t>
      </w:r>
      <w:bookmarkEnd w:id="11"/>
    </w:p>
    <w:p w14:paraId="5867057F" w14:textId="3A0879F6" w:rsidR="00CB12D5" w:rsidRPr="003F207D" w:rsidRDefault="00743215" w:rsidP="00843E92">
      <w:pPr>
        <w:rPr>
          <w:lang w:val="en-US"/>
        </w:rPr>
      </w:pPr>
      <w:proofErr w:type="spellStart"/>
      <w:r w:rsidRPr="003F207D">
        <w:rPr>
          <w:lang w:val="en-US"/>
        </w:rPr>
        <w:t>V</w:t>
      </w:r>
      <w:r w:rsidR="001A7BA6" w:rsidRPr="003F207D">
        <w:rPr>
          <w:lang w:val="en-US"/>
        </w:rPr>
        <w:t>ariabler</w:t>
      </w:r>
      <w:proofErr w:type="spellEnd"/>
      <w:r w:rsidR="00CB12D5" w:rsidRPr="003F207D">
        <w:rPr>
          <w:lang w:val="en-US"/>
        </w:rPr>
        <w:t>:</w:t>
      </w:r>
    </w:p>
    <w:p w14:paraId="17B7108E" w14:textId="5C389907" w:rsidR="00F64FB2" w:rsidRPr="003F207D" w:rsidRDefault="00F64FB2" w:rsidP="00843E92">
      <w:pPr>
        <w:shd w:val="clear" w:color="auto" w:fill="1E1E1E"/>
        <w:spacing w:after="0" w:line="285" w:lineRule="atLeast"/>
        <w:rPr>
          <w:rFonts w:ascii="Consolas" w:eastAsia="Times New Roman" w:hAnsi="Consolas" w:cs="Times New Roman"/>
          <w:color w:val="D4D4D4"/>
          <w:sz w:val="21"/>
          <w:szCs w:val="21"/>
          <w:lang w:val="en-US" w:eastAsia="da-DK"/>
        </w:rPr>
      </w:pPr>
      <w:r w:rsidRPr="003F207D">
        <w:rPr>
          <w:rFonts w:ascii="Consolas" w:eastAsia="Times New Roman" w:hAnsi="Consolas" w:cs="Times New Roman"/>
          <w:color w:val="D4D4D4"/>
          <w:sz w:val="21"/>
          <w:szCs w:val="21"/>
          <w:lang w:val="en-US" w:eastAsia="da-DK"/>
        </w:rPr>
        <w:t>fps = </w:t>
      </w:r>
      <w:r w:rsidRPr="003F207D">
        <w:rPr>
          <w:rFonts w:ascii="Consolas" w:eastAsia="Times New Roman" w:hAnsi="Consolas" w:cs="Times New Roman"/>
          <w:color w:val="B5CEA8"/>
          <w:sz w:val="21"/>
          <w:szCs w:val="21"/>
          <w:lang w:val="en-US" w:eastAsia="da-DK"/>
        </w:rPr>
        <w:t>60</w:t>
      </w:r>
    </w:p>
    <w:p w14:paraId="6398F57D" w14:textId="77777777" w:rsidR="00843E92" w:rsidRPr="003F207D" w:rsidRDefault="00843E92" w:rsidP="00843E92">
      <w:pPr>
        <w:rPr>
          <w:lang w:val="en-US"/>
        </w:rPr>
      </w:pPr>
    </w:p>
    <w:p w14:paraId="36485CF5" w14:textId="1B6DEFE5" w:rsidR="00743215" w:rsidRPr="00BA7DC1" w:rsidRDefault="00743215" w:rsidP="00843E92">
      <w:pPr>
        <w:rPr>
          <w:lang w:val="en-US"/>
        </w:rPr>
      </w:pPr>
      <w:r w:rsidRPr="00BA7DC1">
        <w:rPr>
          <w:lang w:val="en-US"/>
        </w:rPr>
        <w:t>Float</w:t>
      </w:r>
      <w:r w:rsidR="00843E92" w:rsidRPr="00BA7DC1">
        <w:rPr>
          <w:lang w:val="en-US"/>
        </w:rPr>
        <w:t>:</w:t>
      </w:r>
    </w:p>
    <w:p w14:paraId="3B3FC7ED" w14:textId="3F65EC5A" w:rsidR="00F64FB2" w:rsidRPr="00843E92" w:rsidRDefault="00843E92" w:rsidP="00843E92">
      <w:pPr>
        <w:shd w:val="clear" w:color="auto" w:fill="1E1E1E"/>
        <w:spacing w:after="0" w:line="285" w:lineRule="atLeast"/>
        <w:rPr>
          <w:rFonts w:ascii="Consolas" w:eastAsia="Times New Roman" w:hAnsi="Consolas" w:cs="Times New Roman"/>
          <w:color w:val="D4D4D4"/>
          <w:sz w:val="21"/>
          <w:szCs w:val="21"/>
          <w:lang w:val="en-US" w:eastAsia="da-DK"/>
        </w:rPr>
      </w:pPr>
      <w:r w:rsidRPr="00843E92">
        <w:rPr>
          <w:rFonts w:ascii="Consolas" w:eastAsia="Times New Roman" w:hAnsi="Consolas" w:cs="Times New Roman"/>
          <w:color w:val="D4D4D4"/>
          <w:sz w:val="21"/>
          <w:szCs w:val="21"/>
          <w:lang w:val="en-US" w:eastAsia="da-DK"/>
        </w:rPr>
        <w:t>tick = </w:t>
      </w:r>
      <w:proofErr w:type="spellStart"/>
      <w:r w:rsidRPr="00843E92">
        <w:rPr>
          <w:rFonts w:ascii="Consolas" w:eastAsia="Times New Roman" w:hAnsi="Consolas" w:cs="Times New Roman"/>
          <w:color w:val="D4D4D4"/>
          <w:sz w:val="21"/>
          <w:szCs w:val="21"/>
          <w:lang w:val="en-US" w:eastAsia="da-DK"/>
        </w:rPr>
        <w:t>pg.time.get_</w:t>
      </w:r>
      <w:proofErr w:type="gramStart"/>
      <w:r w:rsidRPr="00843E92">
        <w:rPr>
          <w:rFonts w:ascii="Consolas" w:eastAsia="Times New Roman" w:hAnsi="Consolas" w:cs="Times New Roman"/>
          <w:color w:val="D4D4D4"/>
          <w:sz w:val="21"/>
          <w:szCs w:val="21"/>
          <w:lang w:val="en-US" w:eastAsia="da-DK"/>
        </w:rPr>
        <w:t>ticks</w:t>
      </w:r>
      <w:proofErr w:type="spellEnd"/>
      <w:r w:rsidRPr="00843E92">
        <w:rPr>
          <w:rFonts w:ascii="Consolas" w:eastAsia="Times New Roman" w:hAnsi="Consolas" w:cs="Times New Roman"/>
          <w:color w:val="D4D4D4"/>
          <w:sz w:val="21"/>
          <w:szCs w:val="21"/>
          <w:lang w:val="en-US" w:eastAsia="da-DK"/>
        </w:rPr>
        <w:t>(</w:t>
      </w:r>
      <w:proofErr w:type="gramEnd"/>
      <w:r w:rsidRPr="00843E92">
        <w:rPr>
          <w:rFonts w:ascii="Consolas" w:eastAsia="Times New Roman" w:hAnsi="Consolas" w:cs="Times New Roman"/>
          <w:color w:val="D4D4D4"/>
          <w:sz w:val="21"/>
          <w:szCs w:val="21"/>
          <w:lang w:val="en-US" w:eastAsia="da-DK"/>
        </w:rPr>
        <w:t>) / </w:t>
      </w:r>
      <w:r w:rsidRPr="00843E92">
        <w:rPr>
          <w:rFonts w:ascii="Consolas" w:eastAsia="Times New Roman" w:hAnsi="Consolas" w:cs="Times New Roman"/>
          <w:color w:val="B5CEA8"/>
          <w:sz w:val="21"/>
          <w:szCs w:val="21"/>
          <w:lang w:val="en-US" w:eastAsia="da-DK"/>
        </w:rPr>
        <w:t>1000</w:t>
      </w:r>
    </w:p>
    <w:p w14:paraId="5F315D15" w14:textId="77777777" w:rsidR="00843E92" w:rsidRPr="00BA7DC1" w:rsidRDefault="00843E92" w:rsidP="00843E92">
      <w:pPr>
        <w:rPr>
          <w:lang w:val="en-US"/>
        </w:rPr>
      </w:pPr>
    </w:p>
    <w:p w14:paraId="2E0EB7D0" w14:textId="03CCDCB4" w:rsidR="00743215" w:rsidRPr="00D737D3" w:rsidRDefault="00743215" w:rsidP="00843E92">
      <w:pPr>
        <w:rPr>
          <w:lang w:val="en-US"/>
        </w:rPr>
      </w:pPr>
      <w:r w:rsidRPr="00D737D3">
        <w:rPr>
          <w:lang w:val="en-US"/>
        </w:rPr>
        <w:t>Int</w:t>
      </w:r>
      <w:r w:rsidR="00843E92" w:rsidRPr="00D737D3">
        <w:rPr>
          <w:lang w:val="en-US"/>
        </w:rPr>
        <w:t>:</w:t>
      </w:r>
    </w:p>
    <w:p w14:paraId="3C56D378" w14:textId="77777777" w:rsidR="007A1C60" w:rsidRPr="007A1C60" w:rsidRDefault="007A1C60" w:rsidP="007A1C60">
      <w:pPr>
        <w:shd w:val="clear" w:color="auto" w:fill="1E1E1E"/>
        <w:spacing w:after="0" w:line="285" w:lineRule="atLeast"/>
        <w:rPr>
          <w:rFonts w:ascii="Consolas" w:eastAsia="Times New Roman" w:hAnsi="Consolas" w:cs="Times New Roman"/>
          <w:color w:val="D4D4D4"/>
          <w:sz w:val="21"/>
          <w:szCs w:val="21"/>
          <w:lang w:val="en-US" w:eastAsia="da-DK"/>
        </w:rPr>
      </w:pPr>
      <w:r w:rsidRPr="007A1C60">
        <w:rPr>
          <w:rFonts w:ascii="Consolas" w:eastAsia="Times New Roman" w:hAnsi="Consolas" w:cs="Times New Roman"/>
          <w:color w:val="D4D4D4"/>
          <w:sz w:val="21"/>
          <w:szCs w:val="21"/>
          <w:lang w:val="en-US" w:eastAsia="da-DK"/>
        </w:rPr>
        <w:t>health = </w:t>
      </w:r>
      <w:r w:rsidRPr="007A1C60">
        <w:rPr>
          <w:rFonts w:ascii="Consolas" w:eastAsia="Times New Roman" w:hAnsi="Consolas" w:cs="Times New Roman"/>
          <w:color w:val="B5CEA8"/>
          <w:sz w:val="21"/>
          <w:szCs w:val="21"/>
          <w:lang w:val="en-US" w:eastAsia="da-DK"/>
        </w:rPr>
        <w:t>1000</w:t>
      </w:r>
    </w:p>
    <w:p w14:paraId="396A3993" w14:textId="77777777" w:rsidR="00843E92" w:rsidRPr="00D737D3" w:rsidRDefault="00843E92" w:rsidP="00843E92">
      <w:pPr>
        <w:rPr>
          <w:lang w:val="en-US"/>
        </w:rPr>
      </w:pPr>
    </w:p>
    <w:p w14:paraId="1DE361BB" w14:textId="3E7C29DF" w:rsidR="00743215" w:rsidRPr="00D737D3" w:rsidRDefault="00743215" w:rsidP="007A1C60">
      <w:pPr>
        <w:rPr>
          <w:lang w:val="en-US"/>
        </w:rPr>
      </w:pPr>
      <w:r w:rsidRPr="00D737D3">
        <w:rPr>
          <w:lang w:val="en-US"/>
        </w:rPr>
        <w:t>String</w:t>
      </w:r>
      <w:r w:rsidR="006D7128" w:rsidRPr="00D737D3">
        <w:rPr>
          <w:lang w:val="en-US"/>
        </w:rPr>
        <w:t>:</w:t>
      </w:r>
    </w:p>
    <w:p w14:paraId="65A6B016" w14:textId="77777777" w:rsidR="006D7128" w:rsidRPr="00001A70" w:rsidRDefault="006D7128" w:rsidP="006D7128">
      <w:pPr>
        <w:shd w:val="clear" w:color="auto" w:fill="1E1E1E"/>
        <w:spacing w:after="0" w:line="285" w:lineRule="atLeast"/>
        <w:rPr>
          <w:rFonts w:ascii="Consolas" w:eastAsia="Times New Roman" w:hAnsi="Consolas" w:cs="Times New Roman"/>
          <w:color w:val="D4D4D4"/>
          <w:sz w:val="21"/>
          <w:szCs w:val="21"/>
          <w:lang w:eastAsia="da-DK"/>
        </w:rPr>
      </w:pPr>
      <w:r w:rsidRPr="006D7128">
        <w:rPr>
          <w:rFonts w:ascii="Consolas" w:eastAsia="Times New Roman" w:hAnsi="Consolas" w:cs="Times New Roman"/>
          <w:color w:val="D4D4D4"/>
          <w:sz w:val="21"/>
          <w:szCs w:val="21"/>
          <w:lang w:val="en-US" w:eastAsia="da-DK"/>
        </w:rPr>
        <w:t>            </w:t>
      </w:r>
      <w:proofErr w:type="gramStart"/>
      <w:r w:rsidRPr="00001A70">
        <w:rPr>
          <w:rFonts w:ascii="Consolas" w:eastAsia="Times New Roman" w:hAnsi="Consolas" w:cs="Times New Roman"/>
          <w:color w:val="D4D4D4"/>
          <w:sz w:val="21"/>
          <w:szCs w:val="21"/>
          <w:lang w:eastAsia="da-DK"/>
        </w:rPr>
        <w:t>f.write</w:t>
      </w:r>
      <w:proofErr w:type="gramEnd"/>
      <w:r w:rsidRPr="00001A70">
        <w:rPr>
          <w:rFonts w:ascii="Consolas" w:eastAsia="Times New Roman" w:hAnsi="Consolas" w:cs="Times New Roman"/>
          <w:color w:val="D4D4D4"/>
          <w:sz w:val="21"/>
          <w:szCs w:val="21"/>
          <w:lang w:eastAsia="da-DK"/>
        </w:rPr>
        <w:t>(</w:t>
      </w:r>
      <w:r w:rsidRPr="00001A70">
        <w:rPr>
          <w:rFonts w:ascii="Consolas" w:eastAsia="Times New Roman" w:hAnsi="Consolas" w:cs="Times New Roman"/>
          <w:color w:val="CE9178"/>
          <w:sz w:val="21"/>
          <w:szCs w:val="21"/>
          <w:lang w:eastAsia="da-DK"/>
        </w:rPr>
        <w:t>"Variabler.energidrik = "</w:t>
      </w:r>
      <w:r w:rsidRPr="00001A70">
        <w:rPr>
          <w:rFonts w:ascii="Consolas" w:eastAsia="Times New Roman" w:hAnsi="Consolas" w:cs="Times New Roman"/>
          <w:color w:val="D4D4D4"/>
          <w:sz w:val="21"/>
          <w:szCs w:val="21"/>
          <w:lang w:eastAsia="da-DK"/>
        </w:rPr>
        <w:t> + </w:t>
      </w:r>
      <w:r w:rsidRPr="00001A70">
        <w:rPr>
          <w:rFonts w:ascii="Consolas" w:eastAsia="Times New Roman" w:hAnsi="Consolas" w:cs="Times New Roman"/>
          <w:color w:val="4EC9B0"/>
          <w:sz w:val="21"/>
          <w:szCs w:val="21"/>
          <w:lang w:eastAsia="da-DK"/>
        </w:rPr>
        <w:t>str</w:t>
      </w:r>
      <w:r w:rsidRPr="00001A70">
        <w:rPr>
          <w:rFonts w:ascii="Consolas" w:eastAsia="Times New Roman" w:hAnsi="Consolas" w:cs="Times New Roman"/>
          <w:color w:val="D4D4D4"/>
          <w:sz w:val="21"/>
          <w:szCs w:val="21"/>
          <w:lang w:eastAsia="da-DK"/>
        </w:rPr>
        <w:t>(Variabler.energidrik) + </w:t>
      </w:r>
      <w:r w:rsidRPr="00001A70">
        <w:rPr>
          <w:rFonts w:ascii="Consolas" w:eastAsia="Times New Roman" w:hAnsi="Consolas" w:cs="Times New Roman"/>
          <w:color w:val="CE9178"/>
          <w:sz w:val="21"/>
          <w:szCs w:val="21"/>
          <w:lang w:eastAsia="da-DK"/>
        </w:rPr>
        <w:t>"</w:t>
      </w:r>
      <w:r w:rsidRPr="00001A70">
        <w:rPr>
          <w:rFonts w:ascii="Consolas" w:eastAsia="Times New Roman" w:hAnsi="Consolas" w:cs="Times New Roman"/>
          <w:color w:val="D7BA7D"/>
          <w:sz w:val="21"/>
          <w:szCs w:val="21"/>
          <w:lang w:eastAsia="da-DK"/>
        </w:rPr>
        <w:t>\n</w:t>
      </w:r>
      <w:r w:rsidRPr="00001A70">
        <w:rPr>
          <w:rFonts w:ascii="Consolas" w:eastAsia="Times New Roman" w:hAnsi="Consolas" w:cs="Times New Roman"/>
          <w:color w:val="CE9178"/>
          <w:sz w:val="21"/>
          <w:szCs w:val="21"/>
          <w:lang w:eastAsia="da-DK"/>
        </w:rPr>
        <w:t>"</w:t>
      </w:r>
      <w:r w:rsidRPr="00001A70">
        <w:rPr>
          <w:rFonts w:ascii="Consolas" w:eastAsia="Times New Roman" w:hAnsi="Consolas" w:cs="Times New Roman"/>
          <w:color w:val="D4D4D4"/>
          <w:sz w:val="21"/>
          <w:szCs w:val="21"/>
          <w:lang w:eastAsia="da-DK"/>
        </w:rPr>
        <w:t>)</w:t>
      </w:r>
    </w:p>
    <w:p w14:paraId="146D6E94" w14:textId="77777777" w:rsidR="007A1C60" w:rsidRPr="00001A70" w:rsidRDefault="007A1C60" w:rsidP="007A1C60"/>
    <w:p w14:paraId="3304B96D" w14:textId="16C03F08" w:rsidR="00A70B07" w:rsidRPr="00D737D3" w:rsidRDefault="006D7128" w:rsidP="006D7128">
      <w:pPr>
        <w:rPr>
          <w:lang w:val="en-US"/>
        </w:rPr>
      </w:pPr>
      <w:r w:rsidRPr="00D737D3">
        <w:rPr>
          <w:lang w:val="en-US"/>
        </w:rPr>
        <w:t>i</w:t>
      </w:r>
      <w:r w:rsidR="00743215" w:rsidRPr="00D737D3">
        <w:rPr>
          <w:lang w:val="en-US"/>
        </w:rPr>
        <w:t>f</w:t>
      </w:r>
      <w:r w:rsidRPr="00D737D3">
        <w:rPr>
          <w:lang w:val="en-US"/>
        </w:rPr>
        <w:t xml:space="preserve">, </w:t>
      </w:r>
      <w:proofErr w:type="spellStart"/>
      <w:r w:rsidRPr="00D737D3">
        <w:rPr>
          <w:lang w:val="en-US"/>
        </w:rPr>
        <w:t>e</w:t>
      </w:r>
      <w:r w:rsidR="00FA015B" w:rsidRPr="00D737D3">
        <w:rPr>
          <w:lang w:val="en-US"/>
        </w:rPr>
        <w:t>lif</w:t>
      </w:r>
      <w:proofErr w:type="spellEnd"/>
      <w:r w:rsidRPr="00D737D3">
        <w:rPr>
          <w:lang w:val="en-US"/>
        </w:rPr>
        <w:t xml:space="preserve"> </w:t>
      </w:r>
      <w:proofErr w:type="spellStart"/>
      <w:r w:rsidRPr="00D737D3">
        <w:rPr>
          <w:lang w:val="en-US"/>
        </w:rPr>
        <w:t>og</w:t>
      </w:r>
      <w:proofErr w:type="spellEnd"/>
      <w:r w:rsidRPr="00D737D3">
        <w:rPr>
          <w:lang w:val="en-US"/>
        </w:rPr>
        <w:t xml:space="preserve"> else</w:t>
      </w:r>
    </w:p>
    <w:p w14:paraId="374E6AA5"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C586C0"/>
          <w:sz w:val="21"/>
          <w:szCs w:val="21"/>
          <w:lang w:val="en-US" w:eastAsia="da-DK"/>
        </w:rPr>
        <w:t>if</w:t>
      </w:r>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&lt;= </w:t>
      </w:r>
      <w:r w:rsidRPr="00E1476C">
        <w:rPr>
          <w:rFonts w:ascii="Consolas" w:eastAsia="Times New Roman" w:hAnsi="Consolas" w:cs="Times New Roman"/>
          <w:color w:val="B5CEA8"/>
          <w:sz w:val="21"/>
          <w:szCs w:val="21"/>
          <w:lang w:val="en-US" w:eastAsia="da-DK"/>
        </w:rPr>
        <w:t>5</w:t>
      </w:r>
      <w:r w:rsidRPr="00E1476C">
        <w:rPr>
          <w:rFonts w:ascii="Consolas" w:eastAsia="Times New Roman" w:hAnsi="Consolas" w:cs="Times New Roman"/>
          <w:color w:val="D4D4D4"/>
          <w:sz w:val="21"/>
          <w:szCs w:val="21"/>
          <w:lang w:val="en-US" w:eastAsia="da-DK"/>
        </w:rPr>
        <w:t>:</w:t>
      </w:r>
    </w:p>
    <w:p w14:paraId="565E1362"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721A6F77"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C586C0"/>
          <w:sz w:val="21"/>
          <w:szCs w:val="21"/>
          <w:lang w:val="en-US" w:eastAsia="da-DK"/>
        </w:rPr>
        <w:t>elif</w:t>
      </w:r>
      <w:proofErr w:type="spellEnd"/>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&lt; </w:t>
      </w:r>
      <w:r w:rsidRPr="00E1476C">
        <w:rPr>
          <w:rFonts w:ascii="Consolas" w:eastAsia="Times New Roman" w:hAnsi="Consolas" w:cs="Times New Roman"/>
          <w:color w:val="B5CEA8"/>
          <w:sz w:val="21"/>
          <w:szCs w:val="21"/>
          <w:lang w:val="en-US" w:eastAsia="da-DK"/>
        </w:rPr>
        <w:t>10</w:t>
      </w: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569CD6"/>
          <w:sz w:val="21"/>
          <w:szCs w:val="21"/>
          <w:lang w:val="en-US" w:eastAsia="da-DK"/>
        </w:rPr>
        <w:t>and</w:t>
      </w: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r w:rsidRPr="00E1476C">
        <w:rPr>
          <w:rFonts w:ascii="Consolas" w:eastAsia="Times New Roman" w:hAnsi="Consolas" w:cs="Times New Roman"/>
          <w:color w:val="D4D4D4"/>
          <w:sz w:val="21"/>
          <w:szCs w:val="21"/>
          <w:lang w:val="en-US" w:eastAsia="da-DK"/>
        </w:rPr>
        <w:t> &gt; </w:t>
      </w:r>
      <w:r w:rsidRPr="00E1476C">
        <w:rPr>
          <w:rFonts w:ascii="Consolas" w:eastAsia="Times New Roman" w:hAnsi="Consolas" w:cs="Times New Roman"/>
          <w:color w:val="B5CEA8"/>
          <w:sz w:val="21"/>
          <w:szCs w:val="21"/>
          <w:lang w:val="en-US" w:eastAsia="da-DK"/>
        </w:rPr>
        <w:t>5</w:t>
      </w:r>
      <w:r w:rsidRPr="00E1476C">
        <w:rPr>
          <w:rFonts w:ascii="Consolas" w:eastAsia="Times New Roman" w:hAnsi="Consolas" w:cs="Times New Roman"/>
          <w:color w:val="D4D4D4"/>
          <w:sz w:val="21"/>
          <w:szCs w:val="21"/>
          <w:lang w:val="en-US" w:eastAsia="da-DK"/>
        </w:rPr>
        <w:t>:</w:t>
      </w:r>
    </w:p>
    <w:p w14:paraId="7B331267"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7155E217"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C586C0"/>
          <w:sz w:val="21"/>
          <w:szCs w:val="21"/>
          <w:lang w:val="en-US" w:eastAsia="da-DK"/>
        </w:rPr>
        <w:t>elif</w:t>
      </w:r>
      <w:proofErr w:type="spellEnd"/>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&lt; </w:t>
      </w:r>
      <w:r w:rsidRPr="00E1476C">
        <w:rPr>
          <w:rFonts w:ascii="Consolas" w:eastAsia="Times New Roman" w:hAnsi="Consolas" w:cs="Times New Roman"/>
          <w:color w:val="B5CEA8"/>
          <w:sz w:val="21"/>
          <w:szCs w:val="21"/>
          <w:lang w:val="en-US" w:eastAsia="da-DK"/>
        </w:rPr>
        <w:t>30</w:t>
      </w: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569CD6"/>
          <w:sz w:val="21"/>
          <w:szCs w:val="21"/>
          <w:lang w:val="en-US" w:eastAsia="da-DK"/>
        </w:rPr>
        <w:t>and</w:t>
      </w: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r w:rsidRPr="00E1476C">
        <w:rPr>
          <w:rFonts w:ascii="Consolas" w:eastAsia="Times New Roman" w:hAnsi="Consolas" w:cs="Times New Roman"/>
          <w:color w:val="D4D4D4"/>
          <w:sz w:val="21"/>
          <w:szCs w:val="21"/>
          <w:lang w:val="en-US" w:eastAsia="da-DK"/>
        </w:rPr>
        <w:t> &gt; </w:t>
      </w:r>
      <w:r w:rsidRPr="00E1476C">
        <w:rPr>
          <w:rFonts w:ascii="Consolas" w:eastAsia="Times New Roman" w:hAnsi="Consolas" w:cs="Times New Roman"/>
          <w:color w:val="B5CEA8"/>
          <w:sz w:val="21"/>
          <w:szCs w:val="21"/>
          <w:lang w:val="en-US" w:eastAsia="da-DK"/>
        </w:rPr>
        <w:t>20</w:t>
      </w:r>
      <w:r w:rsidRPr="00E1476C">
        <w:rPr>
          <w:rFonts w:ascii="Consolas" w:eastAsia="Times New Roman" w:hAnsi="Consolas" w:cs="Times New Roman"/>
          <w:color w:val="D4D4D4"/>
          <w:sz w:val="21"/>
          <w:szCs w:val="21"/>
          <w:lang w:val="en-US" w:eastAsia="da-DK"/>
        </w:rPr>
        <w:t>:</w:t>
      </w:r>
    </w:p>
    <w:p w14:paraId="06CF831F"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61E5EBFD"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C586C0"/>
          <w:sz w:val="21"/>
          <w:szCs w:val="21"/>
          <w:lang w:val="en-US" w:eastAsia="da-DK"/>
        </w:rPr>
        <w:t>elif</w:t>
      </w:r>
      <w:proofErr w:type="spellEnd"/>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&gt; </w:t>
      </w:r>
      <w:r w:rsidRPr="00E1476C">
        <w:rPr>
          <w:rFonts w:ascii="Consolas" w:eastAsia="Times New Roman" w:hAnsi="Consolas" w:cs="Times New Roman"/>
          <w:color w:val="B5CEA8"/>
          <w:sz w:val="21"/>
          <w:szCs w:val="21"/>
          <w:lang w:val="en-US" w:eastAsia="da-DK"/>
        </w:rPr>
        <w:t>30</w:t>
      </w:r>
      <w:r w:rsidRPr="00E1476C">
        <w:rPr>
          <w:rFonts w:ascii="Consolas" w:eastAsia="Times New Roman" w:hAnsi="Consolas" w:cs="Times New Roman"/>
          <w:color w:val="D4D4D4"/>
          <w:sz w:val="21"/>
          <w:szCs w:val="21"/>
          <w:lang w:val="en-US" w:eastAsia="da-DK"/>
        </w:rPr>
        <w:t>:</w:t>
      </w:r>
    </w:p>
    <w:p w14:paraId="4C9B3DCC"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 </w:t>
      </w:r>
      <w:r w:rsidRPr="00E1476C">
        <w:rPr>
          <w:rFonts w:ascii="Consolas" w:eastAsia="Times New Roman" w:hAnsi="Consolas" w:cs="Times New Roman"/>
          <w:color w:val="B5CEA8"/>
          <w:sz w:val="21"/>
          <w:szCs w:val="21"/>
          <w:lang w:val="en-US" w:eastAsia="da-DK"/>
        </w:rPr>
        <w:t>0</w:t>
      </w:r>
    </w:p>
    <w:p w14:paraId="7A9EA2BB"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else</w:t>
      </w:r>
      <w:r w:rsidRPr="00E1476C">
        <w:rPr>
          <w:rFonts w:ascii="Consolas" w:eastAsia="Times New Roman" w:hAnsi="Consolas" w:cs="Times New Roman"/>
          <w:color w:val="D4D4D4"/>
          <w:sz w:val="21"/>
          <w:szCs w:val="21"/>
          <w:lang w:val="en-US" w:eastAsia="da-DK"/>
        </w:rPr>
        <w:t>:</w:t>
      </w:r>
    </w:p>
    <w:p w14:paraId="32D5E828"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3A1CD74F" w14:textId="6E9DDC43" w:rsidR="006D7128" w:rsidRPr="00E1476C" w:rsidRDefault="006D7128" w:rsidP="006D7128">
      <w:pPr>
        <w:rPr>
          <w:lang w:val="en-US"/>
        </w:rPr>
      </w:pPr>
    </w:p>
    <w:p w14:paraId="58BAD632" w14:textId="1B965EE7" w:rsidR="00C03656" w:rsidRPr="00E1476C" w:rsidRDefault="00E1476C" w:rsidP="006D7128">
      <w:pPr>
        <w:rPr>
          <w:lang w:val="en-US"/>
        </w:rPr>
      </w:pPr>
      <w:r>
        <w:rPr>
          <w:lang w:val="en-US"/>
        </w:rPr>
        <w:t>T</w:t>
      </w:r>
      <w:r w:rsidR="00C03656" w:rsidRPr="00E1476C">
        <w:rPr>
          <w:lang w:val="en-US"/>
        </w:rPr>
        <w:t>ry/except:</w:t>
      </w:r>
    </w:p>
    <w:p w14:paraId="3A513181"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w:t>
      </w:r>
      <w:r w:rsidRPr="00C03656">
        <w:rPr>
          <w:rFonts w:ascii="Consolas" w:eastAsia="Times New Roman" w:hAnsi="Consolas" w:cs="Times New Roman"/>
          <w:color w:val="C586C0"/>
          <w:sz w:val="21"/>
          <w:szCs w:val="21"/>
          <w:lang w:val="en-US" w:eastAsia="da-DK"/>
        </w:rPr>
        <w:t>try</w:t>
      </w:r>
      <w:r w:rsidRPr="00C03656">
        <w:rPr>
          <w:rFonts w:ascii="Consolas" w:eastAsia="Times New Roman" w:hAnsi="Consolas" w:cs="Times New Roman"/>
          <w:color w:val="D4D4D4"/>
          <w:sz w:val="21"/>
          <w:szCs w:val="21"/>
          <w:lang w:val="en-US" w:eastAsia="da-DK"/>
        </w:rPr>
        <w:t>:</w:t>
      </w:r>
    </w:p>
    <w:p w14:paraId="57E4EA18"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pizza1.draw(win)</w:t>
      </w:r>
    </w:p>
    <w:p w14:paraId="03F57875"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w:t>
      </w:r>
      <w:r w:rsidRPr="00C03656">
        <w:rPr>
          <w:rFonts w:ascii="Consolas" w:eastAsia="Times New Roman" w:hAnsi="Consolas" w:cs="Times New Roman"/>
          <w:color w:val="C586C0"/>
          <w:sz w:val="21"/>
          <w:szCs w:val="21"/>
          <w:lang w:val="en-US" w:eastAsia="da-DK"/>
        </w:rPr>
        <w:t>except</w:t>
      </w:r>
      <w:r w:rsidRPr="00C03656">
        <w:rPr>
          <w:rFonts w:ascii="Consolas" w:eastAsia="Times New Roman" w:hAnsi="Consolas" w:cs="Times New Roman"/>
          <w:color w:val="D4D4D4"/>
          <w:sz w:val="21"/>
          <w:szCs w:val="21"/>
          <w:lang w:val="en-US" w:eastAsia="da-DK"/>
        </w:rPr>
        <w:t>:</w:t>
      </w:r>
    </w:p>
    <w:p w14:paraId="7B1ADCE5"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w:t>
      </w:r>
      <w:r w:rsidRPr="00C03656">
        <w:rPr>
          <w:rFonts w:ascii="Consolas" w:eastAsia="Times New Roman" w:hAnsi="Consolas" w:cs="Times New Roman"/>
          <w:color w:val="C586C0"/>
          <w:sz w:val="21"/>
          <w:szCs w:val="21"/>
          <w:lang w:val="en-US" w:eastAsia="da-DK"/>
        </w:rPr>
        <w:t>pass</w:t>
      </w:r>
    </w:p>
    <w:p w14:paraId="0B62A270" w14:textId="77777777" w:rsidR="00C03656" w:rsidRPr="00BA49F1" w:rsidRDefault="00C03656" w:rsidP="006D7128">
      <w:pPr>
        <w:rPr>
          <w:lang w:val="en-US"/>
        </w:rPr>
      </w:pPr>
    </w:p>
    <w:p w14:paraId="53F18836" w14:textId="5CF22586" w:rsidR="005A11BB" w:rsidRDefault="00E1476C" w:rsidP="00E1476C">
      <w:pPr>
        <w:rPr>
          <w:lang w:val="en-US"/>
        </w:rPr>
      </w:pPr>
      <w:r w:rsidRPr="00CE5B82">
        <w:rPr>
          <w:lang w:val="en-US"/>
        </w:rPr>
        <w:t>W</w:t>
      </w:r>
      <w:r w:rsidR="003919C4" w:rsidRPr="00CE5B82">
        <w:rPr>
          <w:lang w:val="en-US"/>
        </w:rPr>
        <w:t>hile</w:t>
      </w:r>
      <w:r w:rsidRPr="00CE5B82">
        <w:rPr>
          <w:lang w:val="en-US"/>
        </w:rPr>
        <w:t xml:space="preserve"> loop:</w:t>
      </w:r>
    </w:p>
    <w:p w14:paraId="69A11167" w14:textId="77777777" w:rsidR="00BA49F1" w:rsidRPr="00BA49F1" w:rsidRDefault="00BA49F1" w:rsidP="00BA49F1">
      <w:pPr>
        <w:shd w:val="clear" w:color="auto" w:fill="1E1E1E"/>
        <w:spacing w:after="0" w:line="285" w:lineRule="atLeast"/>
        <w:rPr>
          <w:rFonts w:ascii="Consolas" w:eastAsia="Times New Roman" w:hAnsi="Consolas" w:cs="Times New Roman"/>
          <w:color w:val="D4D4D4"/>
          <w:sz w:val="21"/>
          <w:szCs w:val="21"/>
          <w:lang w:val="en-US" w:eastAsia="da-DK"/>
        </w:rPr>
      </w:pPr>
      <w:r w:rsidRPr="00BA49F1">
        <w:rPr>
          <w:rFonts w:ascii="Consolas" w:eastAsia="Times New Roman" w:hAnsi="Consolas" w:cs="Times New Roman"/>
          <w:color w:val="C586C0"/>
          <w:sz w:val="21"/>
          <w:szCs w:val="21"/>
          <w:lang w:val="en-US" w:eastAsia="da-DK"/>
        </w:rPr>
        <w:t>while</w:t>
      </w:r>
      <w:r w:rsidRPr="00BA49F1">
        <w:rPr>
          <w:rFonts w:ascii="Consolas" w:eastAsia="Times New Roman" w:hAnsi="Consolas" w:cs="Times New Roman"/>
          <w:color w:val="D4D4D4"/>
          <w:sz w:val="21"/>
          <w:szCs w:val="21"/>
          <w:lang w:val="en-US" w:eastAsia="da-DK"/>
        </w:rPr>
        <w:t> run:</w:t>
      </w:r>
    </w:p>
    <w:p w14:paraId="63670370" w14:textId="77777777" w:rsidR="00BA49F1" w:rsidRPr="00BA49F1" w:rsidRDefault="00BA49F1" w:rsidP="00E1476C">
      <w:pPr>
        <w:rPr>
          <w:lang w:val="en-US"/>
        </w:rPr>
      </w:pPr>
    </w:p>
    <w:p w14:paraId="17CC86E1" w14:textId="22372B0F" w:rsidR="003919C4" w:rsidRPr="00CE5B82" w:rsidRDefault="003919C4" w:rsidP="00BA49F1">
      <w:pPr>
        <w:rPr>
          <w:lang w:val="en-US"/>
        </w:rPr>
      </w:pPr>
      <w:r w:rsidRPr="00CE5B82">
        <w:rPr>
          <w:lang w:val="en-US"/>
        </w:rPr>
        <w:t>For loop</w:t>
      </w:r>
      <w:r w:rsidR="00E64012" w:rsidRPr="003F207D">
        <w:rPr>
          <w:lang w:val="en-US"/>
        </w:rPr>
        <w:t>:</w:t>
      </w:r>
    </w:p>
    <w:p w14:paraId="40895907" w14:textId="77777777" w:rsidR="00566DF9" w:rsidRPr="00566DF9" w:rsidRDefault="00566DF9" w:rsidP="00566DF9">
      <w:pPr>
        <w:shd w:val="clear" w:color="auto" w:fill="1E1E1E"/>
        <w:spacing w:after="0" w:line="285" w:lineRule="atLeast"/>
        <w:rPr>
          <w:rFonts w:ascii="Consolas" w:eastAsia="Times New Roman" w:hAnsi="Consolas" w:cs="Times New Roman"/>
          <w:color w:val="D4D4D4"/>
          <w:sz w:val="21"/>
          <w:szCs w:val="21"/>
          <w:lang w:val="en-US" w:eastAsia="da-DK"/>
        </w:rPr>
      </w:pPr>
      <w:r w:rsidRPr="00566DF9">
        <w:rPr>
          <w:rFonts w:ascii="Consolas" w:eastAsia="Times New Roman" w:hAnsi="Consolas" w:cs="Times New Roman"/>
          <w:color w:val="D4D4D4"/>
          <w:sz w:val="21"/>
          <w:szCs w:val="21"/>
          <w:lang w:val="en-US" w:eastAsia="da-DK"/>
        </w:rPr>
        <w:t>        </w:t>
      </w:r>
      <w:r w:rsidRPr="00566DF9">
        <w:rPr>
          <w:rFonts w:ascii="Consolas" w:eastAsia="Times New Roman" w:hAnsi="Consolas" w:cs="Times New Roman"/>
          <w:color w:val="C586C0"/>
          <w:sz w:val="21"/>
          <w:szCs w:val="21"/>
          <w:lang w:val="en-US" w:eastAsia="da-DK"/>
        </w:rPr>
        <w:t>for</w:t>
      </w:r>
      <w:r w:rsidRPr="00566DF9">
        <w:rPr>
          <w:rFonts w:ascii="Consolas" w:eastAsia="Times New Roman" w:hAnsi="Consolas" w:cs="Times New Roman"/>
          <w:color w:val="D4D4D4"/>
          <w:sz w:val="21"/>
          <w:szCs w:val="21"/>
          <w:lang w:val="en-US" w:eastAsia="da-DK"/>
        </w:rPr>
        <w:t> event </w:t>
      </w:r>
      <w:r w:rsidRPr="00566DF9">
        <w:rPr>
          <w:rFonts w:ascii="Consolas" w:eastAsia="Times New Roman" w:hAnsi="Consolas" w:cs="Times New Roman"/>
          <w:color w:val="569CD6"/>
          <w:sz w:val="21"/>
          <w:szCs w:val="21"/>
          <w:lang w:val="en-US" w:eastAsia="da-DK"/>
        </w:rPr>
        <w:t>in</w:t>
      </w:r>
      <w:r w:rsidRPr="00566DF9">
        <w:rPr>
          <w:rFonts w:ascii="Consolas" w:eastAsia="Times New Roman" w:hAnsi="Consolas" w:cs="Times New Roman"/>
          <w:color w:val="D4D4D4"/>
          <w:sz w:val="21"/>
          <w:szCs w:val="21"/>
          <w:lang w:val="en-US" w:eastAsia="da-DK"/>
        </w:rPr>
        <w:t> </w:t>
      </w:r>
      <w:proofErr w:type="spellStart"/>
      <w:proofErr w:type="gramStart"/>
      <w:r w:rsidRPr="00566DF9">
        <w:rPr>
          <w:rFonts w:ascii="Consolas" w:eastAsia="Times New Roman" w:hAnsi="Consolas" w:cs="Times New Roman"/>
          <w:color w:val="D4D4D4"/>
          <w:sz w:val="21"/>
          <w:szCs w:val="21"/>
          <w:lang w:val="en-US" w:eastAsia="da-DK"/>
        </w:rPr>
        <w:t>pg.event.get</w:t>
      </w:r>
      <w:proofErr w:type="spellEnd"/>
      <w:r w:rsidRPr="00566DF9">
        <w:rPr>
          <w:rFonts w:ascii="Consolas" w:eastAsia="Times New Roman" w:hAnsi="Consolas" w:cs="Times New Roman"/>
          <w:color w:val="D4D4D4"/>
          <w:sz w:val="21"/>
          <w:szCs w:val="21"/>
          <w:lang w:val="en-US" w:eastAsia="da-DK"/>
        </w:rPr>
        <w:t>(</w:t>
      </w:r>
      <w:proofErr w:type="gramEnd"/>
      <w:r w:rsidRPr="00566DF9">
        <w:rPr>
          <w:rFonts w:ascii="Consolas" w:eastAsia="Times New Roman" w:hAnsi="Consolas" w:cs="Times New Roman"/>
          <w:color w:val="D4D4D4"/>
          <w:sz w:val="21"/>
          <w:szCs w:val="21"/>
          <w:lang w:val="en-US" w:eastAsia="da-DK"/>
        </w:rPr>
        <w:t>):</w:t>
      </w:r>
    </w:p>
    <w:p w14:paraId="702944AC" w14:textId="77777777" w:rsidR="00566DF9" w:rsidRPr="00566DF9" w:rsidRDefault="00566DF9" w:rsidP="00566DF9">
      <w:pPr>
        <w:shd w:val="clear" w:color="auto" w:fill="1E1E1E"/>
        <w:spacing w:after="0" w:line="285" w:lineRule="atLeast"/>
        <w:rPr>
          <w:rFonts w:ascii="Consolas" w:eastAsia="Times New Roman" w:hAnsi="Consolas" w:cs="Times New Roman"/>
          <w:color w:val="D4D4D4"/>
          <w:sz w:val="21"/>
          <w:szCs w:val="21"/>
          <w:lang w:val="en-US" w:eastAsia="da-DK"/>
        </w:rPr>
      </w:pPr>
      <w:r w:rsidRPr="00566DF9">
        <w:rPr>
          <w:rFonts w:ascii="Consolas" w:eastAsia="Times New Roman" w:hAnsi="Consolas" w:cs="Times New Roman"/>
          <w:color w:val="D4D4D4"/>
          <w:sz w:val="21"/>
          <w:szCs w:val="21"/>
          <w:lang w:val="en-US" w:eastAsia="da-DK"/>
        </w:rPr>
        <w:lastRenderedPageBreak/>
        <w:t>            </w:t>
      </w:r>
      <w:r w:rsidRPr="00566DF9">
        <w:rPr>
          <w:rFonts w:ascii="Consolas" w:eastAsia="Times New Roman" w:hAnsi="Consolas" w:cs="Times New Roman"/>
          <w:color w:val="C586C0"/>
          <w:sz w:val="21"/>
          <w:szCs w:val="21"/>
          <w:lang w:val="en-US" w:eastAsia="da-DK"/>
        </w:rPr>
        <w:t>if</w:t>
      </w:r>
      <w:r w:rsidRPr="00566DF9">
        <w:rPr>
          <w:rFonts w:ascii="Consolas" w:eastAsia="Times New Roman" w:hAnsi="Consolas" w:cs="Times New Roman"/>
          <w:color w:val="D4D4D4"/>
          <w:sz w:val="21"/>
          <w:szCs w:val="21"/>
          <w:lang w:val="en-US" w:eastAsia="da-DK"/>
        </w:rPr>
        <w:t> </w:t>
      </w:r>
      <w:proofErr w:type="spellStart"/>
      <w:proofErr w:type="gramStart"/>
      <w:r w:rsidRPr="00566DF9">
        <w:rPr>
          <w:rFonts w:ascii="Consolas" w:eastAsia="Times New Roman" w:hAnsi="Consolas" w:cs="Times New Roman"/>
          <w:color w:val="D4D4D4"/>
          <w:sz w:val="21"/>
          <w:szCs w:val="21"/>
          <w:lang w:val="en-US" w:eastAsia="da-DK"/>
        </w:rPr>
        <w:t>event.type</w:t>
      </w:r>
      <w:proofErr w:type="spellEnd"/>
      <w:proofErr w:type="gramEnd"/>
      <w:r w:rsidRPr="00566DF9">
        <w:rPr>
          <w:rFonts w:ascii="Consolas" w:eastAsia="Times New Roman" w:hAnsi="Consolas" w:cs="Times New Roman"/>
          <w:color w:val="D4D4D4"/>
          <w:sz w:val="21"/>
          <w:szCs w:val="21"/>
          <w:lang w:val="en-US" w:eastAsia="da-DK"/>
        </w:rPr>
        <w:t> == </w:t>
      </w:r>
      <w:proofErr w:type="spellStart"/>
      <w:r w:rsidRPr="00566DF9">
        <w:rPr>
          <w:rFonts w:ascii="Consolas" w:eastAsia="Times New Roman" w:hAnsi="Consolas" w:cs="Times New Roman"/>
          <w:color w:val="D4D4D4"/>
          <w:sz w:val="21"/>
          <w:szCs w:val="21"/>
          <w:lang w:val="en-US" w:eastAsia="da-DK"/>
        </w:rPr>
        <w:t>pg.QUIT</w:t>
      </w:r>
      <w:proofErr w:type="spellEnd"/>
      <w:r w:rsidRPr="00566DF9">
        <w:rPr>
          <w:rFonts w:ascii="Consolas" w:eastAsia="Times New Roman" w:hAnsi="Consolas" w:cs="Times New Roman"/>
          <w:color w:val="D4D4D4"/>
          <w:sz w:val="21"/>
          <w:szCs w:val="21"/>
          <w:lang w:val="en-US" w:eastAsia="da-DK"/>
        </w:rPr>
        <w:t> </w:t>
      </w:r>
      <w:r w:rsidRPr="00566DF9">
        <w:rPr>
          <w:rFonts w:ascii="Consolas" w:eastAsia="Times New Roman" w:hAnsi="Consolas" w:cs="Times New Roman"/>
          <w:color w:val="569CD6"/>
          <w:sz w:val="21"/>
          <w:szCs w:val="21"/>
          <w:lang w:val="en-US" w:eastAsia="da-DK"/>
        </w:rPr>
        <w:t>or</w:t>
      </w:r>
      <w:r w:rsidRPr="00566DF9">
        <w:rPr>
          <w:rFonts w:ascii="Consolas" w:eastAsia="Times New Roman" w:hAnsi="Consolas" w:cs="Times New Roman"/>
          <w:color w:val="D4D4D4"/>
          <w:sz w:val="21"/>
          <w:szCs w:val="21"/>
          <w:lang w:val="en-US" w:eastAsia="da-DK"/>
        </w:rPr>
        <w:t> keys[</w:t>
      </w:r>
      <w:proofErr w:type="spellStart"/>
      <w:r w:rsidRPr="00566DF9">
        <w:rPr>
          <w:rFonts w:ascii="Consolas" w:eastAsia="Times New Roman" w:hAnsi="Consolas" w:cs="Times New Roman"/>
          <w:color w:val="D4D4D4"/>
          <w:sz w:val="21"/>
          <w:szCs w:val="21"/>
          <w:lang w:val="en-US" w:eastAsia="da-DK"/>
        </w:rPr>
        <w:t>pg.K_ESCAPE</w:t>
      </w:r>
      <w:proofErr w:type="spellEnd"/>
      <w:r w:rsidRPr="00566DF9">
        <w:rPr>
          <w:rFonts w:ascii="Consolas" w:eastAsia="Times New Roman" w:hAnsi="Consolas" w:cs="Times New Roman"/>
          <w:color w:val="D4D4D4"/>
          <w:sz w:val="21"/>
          <w:szCs w:val="21"/>
          <w:lang w:val="en-US" w:eastAsia="da-DK"/>
        </w:rPr>
        <w:t>]:</w:t>
      </w:r>
    </w:p>
    <w:p w14:paraId="7A3C603C" w14:textId="77777777" w:rsidR="00566DF9" w:rsidRPr="00566DF9" w:rsidRDefault="00566DF9" w:rsidP="00566DF9">
      <w:pPr>
        <w:shd w:val="clear" w:color="auto" w:fill="1E1E1E"/>
        <w:spacing w:after="0" w:line="285" w:lineRule="atLeast"/>
        <w:rPr>
          <w:rFonts w:ascii="Consolas" w:eastAsia="Times New Roman" w:hAnsi="Consolas" w:cs="Times New Roman"/>
          <w:color w:val="D4D4D4"/>
          <w:sz w:val="21"/>
          <w:szCs w:val="21"/>
          <w:lang w:val="en-US" w:eastAsia="da-DK"/>
        </w:rPr>
      </w:pPr>
      <w:r w:rsidRPr="00566DF9">
        <w:rPr>
          <w:rFonts w:ascii="Consolas" w:eastAsia="Times New Roman" w:hAnsi="Consolas" w:cs="Times New Roman"/>
          <w:color w:val="D4D4D4"/>
          <w:sz w:val="21"/>
          <w:szCs w:val="21"/>
          <w:lang w:val="en-US" w:eastAsia="da-DK"/>
        </w:rPr>
        <w:t>                </w:t>
      </w:r>
      <w:proofErr w:type="spellStart"/>
      <w:r w:rsidRPr="00566DF9">
        <w:rPr>
          <w:rFonts w:ascii="Consolas" w:eastAsia="Times New Roman" w:hAnsi="Consolas" w:cs="Times New Roman"/>
          <w:color w:val="D4D4D4"/>
          <w:sz w:val="21"/>
          <w:szCs w:val="21"/>
          <w:lang w:val="en-US" w:eastAsia="da-DK"/>
        </w:rPr>
        <w:t>Menu.pygameMenuStart</w:t>
      </w:r>
      <w:proofErr w:type="spellEnd"/>
      <w:r w:rsidRPr="00566DF9">
        <w:rPr>
          <w:rFonts w:ascii="Consolas" w:eastAsia="Times New Roman" w:hAnsi="Consolas" w:cs="Times New Roman"/>
          <w:color w:val="D4D4D4"/>
          <w:sz w:val="21"/>
          <w:szCs w:val="21"/>
          <w:lang w:val="en-US" w:eastAsia="da-DK"/>
        </w:rPr>
        <w:t>()</w:t>
      </w:r>
    </w:p>
    <w:p w14:paraId="2C520684" w14:textId="3B2DC749" w:rsidR="00BA49F1" w:rsidRPr="00227FDE" w:rsidRDefault="00BA49F1" w:rsidP="00BA49F1">
      <w:pPr>
        <w:rPr>
          <w:lang w:val="en-US"/>
        </w:rPr>
      </w:pPr>
    </w:p>
    <w:p w14:paraId="26F99885" w14:textId="42892402" w:rsidR="003919C4" w:rsidRPr="00227FDE" w:rsidRDefault="00CD6009" w:rsidP="00E64012">
      <w:pPr>
        <w:rPr>
          <w:lang w:val="en-US"/>
        </w:rPr>
      </w:pPr>
      <w:proofErr w:type="spellStart"/>
      <w:r w:rsidRPr="00227FDE">
        <w:rPr>
          <w:lang w:val="en-US"/>
        </w:rPr>
        <w:t>Funktioner</w:t>
      </w:r>
      <w:proofErr w:type="spellEnd"/>
      <w:r w:rsidR="00E64012" w:rsidRPr="00227FDE">
        <w:rPr>
          <w:lang w:val="en-US"/>
        </w:rPr>
        <w:t>:</w:t>
      </w:r>
    </w:p>
    <w:p w14:paraId="1EF24DDE"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569CD6"/>
          <w:sz w:val="21"/>
          <w:szCs w:val="21"/>
          <w:lang w:val="en-US" w:eastAsia="da-DK"/>
        </w:rPr>
        <w:t>def</w:t>
      </w:r>
      <w:r w:rsidRPr="00E64012">
        <w:rPr>
          <w:rFonts w:ascii="Consolas" w:eastAsia="Times New Roman" w:hAnsi="Consolas" w:cs="Times New Roman"/>
          <w:color w:val="D4D4D4"/>
          <w:sz w:val="21"/>
          <w:szCs w:val="21"/>
          <w:lang w:val="en-US" w:eastAsia="da-DK"/>
        </w:rPr>
        <w:t> </w:t>
      </w:r>
      <w:proofErr w:type="gramStart"/>
      <w:r w:rsidRPr="00E64012">
        <w:rPr>
          <w:rFonts w:ascii="Consolas" w:eastAsia="Times New Roman" w:hAnsi="Consolas" w:cs="Times New Roman"/>
          <w:color w:val="DCDCAA"/>
          <w:sz w:val="21"/>
          <w:szCs w:val="21"/>
          <w:lang w:val="en-US" w:eastAsia="da-DK"/>
        </w:rPr>
        <w:t>start</w:t>
      </w:r>
      <w:r w:rsidRPr="00E64012">
        <w:rPr>
          <w:rFonts w:ascii="Consolas" w:eastAsia="Times New Roman" w:hAnsi="Consolas" w:cs="Times New Roman"/>
          <w:color w:val="D4D4D4"/>
          <w:sz w:val="21"/>
          <w:szCs w:val="21"/>
          <w:lang w:val="en-US" w:eastAsia="da-DK"/>
        </w:rPr>
        <w:t>(</w:t>
      </w:r>
      <w:proofErr w:type="gramEnd"/>
      <w:r w:rsidRPr="00E64012">
        <w:rPr>
          <w:rFonts w:ascii="Consolas" w:eastAsia="Times New Roman" w:hAnsi="Consolas" w:cs="Times New Roman"/>
          <w:color w:val="D4D4D4"/>
          <w:sz w:val="21"/>
          <w:szCs w:val="21"/>
          <w:lang w:val="en-US" w:eastAsia="da-DK"/>
        </w:rPr>
        <w:t>):</w:t>
      </w:r>
    </w:p>
    <w:p w14:paraId="50A1F77E"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r w:rsidRPr="00E64012">
        <w:rPr>
          <w:rFonts w:ascii="Consolas" w:eastAsia="Times New Roman" w:hAnsi="Consolas" w:cs="Times New Roman"/>
          <w:color w:val="C586C0"/>
          <w:sz w:val="21"/>
          <w:szCs w:val="21"/>
          <w:lang w:val="en-US" w:eastAsia="da-DK"/>
        </w:rPr>
        <w:t>import</w:t>
      </w:r>
      <w:r w:rsidRPr="00E64012">
        <w:rPr>
          <w:rFonts w:ascii="Consolas" w:eastAsia="Times New Roman" w:hAnsi="Consolas" w:cs="Times New Roman"/>
          <w:color w:val="D4D4D4"/>
          <w:sz w:val="21"/>
          <w:szCs w:val="21"/>
          <w:lang w:val="en-US" w:eastAsia="da-DK"/>
        </w:rPr>
        <w:t> Menu</w:t>
      </w:r>
    </w:p>
    <w:p w14:paraId="70A07F4D"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r w:rsidRPr="00E64012">
        <w:rPr>
          <w:rFonts w:ascii="Consolas" w:eastAsia="Times New Roman" w:hAnsi="Consolas" w:cs="Times New Roman"/>
          <w:color w:val="C586C0"/>
          <w:sz w:val="21"/>
          <w:szCs w:val="21"/>
          <w:lang w:val="en-US" w:eastAsia="da-DK"/>
        </w:rPr>
        <w:t>import</w:t>
      </w:r>
      <w:r w:rsidRPr="00E64012">
        <w:rPr>
          <w:rFonts w:ascii="Consolas" w:eastAsia="Times New Roman" w:hAnsi="Consolas" w:cs="Times New Roman"/>
          <w:color w:val="D4D4D4"/>
          <w:sz w:val="21"/>
          <w:szCs w:val="21"/>
          <w:lang w:val="en-US" w:eastAsia="da-DK"/>
        </w:rPr>
        <w:t> Game</w:t>
      </w:r>
    </w:p>
    <w:p w14:paraId="5840A7B4"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walkAllowed_A</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True</w:t>
      </w:r>
    </w:p>
    <w:p w14:paraId="436E929C"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walkAllowed_S</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True</w:t>
      </w:r>
    </w:p>
    <w:p w14:paraId="03FB4BEF"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walkAllowed_D</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True</w:t>
      </w:r>
    </w:p>
    <w:p w14:paraId="5A9CBA75"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walkAllowed_W</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True</w:t>
      </w:r>
    </w:p>
    <w:p w14:paraId="49AA01E8"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eatingAllowed</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False</w:t>
      </w:r>
    </w:p>
    <w:p w14:paraId="1A17EE3C"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tick = </w:t>
      </w:r>
      <w:r w:rsidRPr="00E64012">
        <w:rPr>
          <w:rFonts w:ascii="Consolas" w:eastAsia="Times New Roman" w:hAnsi="Consolas" w:cs="Times New Roman"/>
          <w:color w:val="B5CEA8"/>
          <w:sz w:val="21"/>
          <w:szCs w:val="21"/>
          <w:lang w:val="en-US" w:eastAsia="da-DK"/>
        </w:rPr>
        <w:t>0</w:t>
      </w:r>
    </w:p>
    <w:p w14:paraId="231B3C2E"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broByggerCoolDown</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B5CEA8"/>
          <w:sz w:val="21"/>
          <w:szCs w:val="21"/>
          <w:lang w:val="en-US" w:eastAsia="da-DK"/>
        </w:rPr>
        <w:t>0</w:t>
      </w:r>
    </w:p>
    <w:p w14:paraId="66E07604"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pg.mixer.music.set_</w:t>
      </w:r>
      <w:proofErr w:type="gramStart"/>
      <w:r w:rsidRPr="00E64012">
        <w:rPr>
          <w:rFonts w:ascii="Consolas" w:eastAsia="Times New Roman" w:hAnsi="Consolas" w:cs="Times New Roman"/>
          <w:color w:val="D4D4D4"/>
          <w:sz w:val="21"/>
          <w:szCs w:val="21"/>
          <w:lang w:val="en-US" w:eastAsia="da-DK"/>
        </w:rPr>
        <w:t>volume</w:t>
      </w:r>
      <w:proofErr w:type="spellEnd"/>
      <w:r w:rsidRPr="00E64012">
        <w:rPr>
          <w:rFonts w:ascii="Consolas" w:eastAsia="Times New Roman" w:hAnsi="Consolas" w:cs="Times New Roman"/>
          <w:color w:val="D4D4D4"/>
          <w:sz w:val="21"/>
          <w:szCs w:val="21"/>
          <w:lang w:val="en-US" w:eastAsia="da-DK"/>
        </w:rPr>
        <w:t>(</w:t>
      </w:r>
      <w:proofErr w:type="gramEnd"/>
      <w:r w:rsidRPr="00E64012">
        <w:rPr>
          <w:rFonts w:ascii="Consolas" w:eastAsia="Times New Roman" w:hAnsi="Consolas" w:cs="Times New Roman"/>
          <w:color w:val="B5CEA8"/>
          <w:sz w:val="21"/>
          <w:szCs w:val="21"/>
          <w:lang w:val="en-US" w:eastAsia="da-DK"/>
        </w:rPr>
        <w:t>0.07</w:t>
      </w:r>
      <w:r w:rsidRPr="00E64012">
        <w:rPr>
          <w:rFonts w:ascii="Consolas" w:eastAsia="Times New Roman" w:hAnsi="Consolas" w:cs="Times New Roman"/>
          <w:color w:val="D4D4D4"/>
          <w:sz w:val="21"/>
          <w:szCs w:val="21"/>
          <w:lang w:val="en-US" w:eastAsia="da-DK"/>
        </w:rPr>
        <w:t>)</w:t>
      </w:r>
    </w:p>
    <w:p w14:paraId="2AB738A5" w14:textId="77777777" w:rsidR="00E64012" w:rsidRPr="00E64012" w:rsidRDefault="00E64012" w:rsidP="00E64012">
      <w:pPr>
        <w:rPr>
          <w:lang w:val="en-US"/>
        </w:rPr>
      </w:pPr>
    </w:p>
    <w:p w14:paraId="0E611E92" w14:textId="5FCE41D8" w:rsidR="00E1476C" w:rsidRDefault="00E64012" w:rsidP="00E64012">
      <w:r>
        <w:t xml:space="preserve">Class </w:t>
      </w:r>
      <w:r w:rsidR="008721D6">
        <w:t xml:space="preserve">som tager imod </w:t>
      </w:r>
      <w:r>
        <w:t>inputs:</w:t>
      </w:r>
    </w:p>
    <w:p w14:paraId="20F922EE" w14:textId="77777777" w:rsidR="008721D6" w:rsidRPr="008721D6" w:rsidRDefault="008721D6" w:rsidP="008721D6">
      <w:pPr>
        <w:shd w:val="clear" w:color="auto" w:fill="1E1E1E"/>
        <w:spacing w:after="0" w:line="285" w:lineRule="atLeast"/>
        <w:rPr>
          <w:rFonts w:ascii="Consolas" w:eastAsia="Times New Roman" w:hAnsi="Consolas" w:cs="Times New Roman"/>
          <w:color w:val="D4D4D4"/>
          <w:sz w:val="21"/>
          <w:szCs w:val="21"/>
          <w:lang w:val="en-US" w:eastAsia="da-DK"/>
        </w:rPr>
      </w:pPr>
      <w:r w:rsidRPr="008721D6">
        <w:rPr>
          <w:rFonts w:ascii="Consolas" w:eastAsia="Times New Roman" w:hAnsi="Consolas" w:cs="Times New Roman"/>
          <w:color w:val="6A9955"/>
          <w:sz w:val="21"/>
          <w:szCs w:val="21"/>
          <w:lang w:val="en-US" w:eastAsia="da-DK"/>
        </w:rPr>
        <w:t>#Player</w:t>
      </w:r>
    </w:p>
    <w:p w14:paraId="10BDBA30" w14:textId="77777777" w:rsidR="008721D6" w:rsidRPr="008721D6" w:rsidRDefault="008721D6" w:rsidP="008721D6">
      <w:pPr>
        <w:shd w:val="clear" w:color="auto" w:fill="1E1E1E"/>
        <w:spacing w:after="0" w:line="285" w:lineRule="atLeast"/>
        <w:rPr>
          <w:rFonts w:ascii="Consolas" w:eastAsia="Times New Roman" w:hAnsi="Consolas" w:cs="Times New Roman"/>
          <w:color w:val="D4D4D4"/>
          <w:sz w:val="21"/>
          <w:szCs w:val="21"/>
          <w:lang w:val="en-US" w:eastAsia="da-DK"/>
        </w:rPr>
      </w:pPr>
      <w:r w:rsidRPr="008721D6">
        <w:rPr>
          <w:rFonts w:ascii="Consolas" w:eastAsia="Times New Roman" w:hAnsi="Consolas" w:cs="Times New Roman"/>
          <w:color w:val="569CD6"/>
          <w:sz w:val="21"/>
          <w:szCs w:val="21"/>
          <w:lang w:val="en-US" w:eastAsia="da-DK"/>
        </w:rPr>
        <w:t>class</w:t>
      </w:r>
      <w:r w:rsidRPr="008721D6">
        <w:rPr>
          <w:rFonts w:ascii="Consolas" w:eastAsia="Times New Roman" w:hAnsi="Consolas" w:cs="Times New Roman"/>
          <w:color w:val="D4D4D4"/>
          <w:sz w:val="21"/>
          <w:szCs w:val="21"/>
          <w:lang w:val="en-US" w:eastAsia="da-DK"/>
        </w:rPr>
        <w:t> </w:t>
      </w:r>
      <w:proofErr w:type="spellStart"/>
      <w:r w:rsidRPr="008721D6">
        <w:rPr>
          <w:rFonts w:ascii="Consolas" w:eastAsia="Times New Roman" w:hAnsi="Consolas" w:cs="Times New Roman"/>
          <w:color w:val="4EC9B0"/>
          <w:sz w:val="21"/>
          <w:szCs w:val="21"/>
          <w:lang w:val="en-US" w:eastAsia="da-DK"/>
        </w:rPr>
        <w:t>smark</w:t>
      </w:r>
      <w:proofErr w:type="spellEnd"/>
      <w:r w:rsidRPr="008721D6">
        <w:rPr>
          <w:rFonts w:ascii="Consolas" w:eastAsia="Times New Roman" w:hAnsi="Consolas" w:cs="Times New Roman"/>
          <w:color w:val="D4D4D4"/>
          <w:sz w:val="21"/>
          <w:szCs w:val="21"/>
          <w:lang w:val="en-US" w:eastAsia="da-DK"/>
        </w:rPr>
        <w:t>(</w:t>
      </w:r>
      <w:r w:rsidRPr="008721D6">
        <w:rPr>
          <w:rFonts w:ascii="Consolas" w:eastAsia="Times New Roman" w:hAnsi="Consolas" w:cs="Times New Roman"/>
          <w:color w:val="4EC9B0"/>
          <w:sz w:val="21"/>
          <w:szCs w:val="21"/>
          <w:lang w:val="en-US" w:eastAsia="da-DK"/>
        </w:rPr>
        <w:t>object</w:t>
      </w:r>
      <w:r w:rsidRPr="008721D6">
        <w:rPr>
          <w:rFonts w:ascii="Consolas" w:eastAsia="Times New Roman" w:hAnsi="Consolas" w:cs="Times New Roman"/>
          <w:color w:val="D4D4D4"/>
          <w:sz w:val="21"/>
          <w:szCs w:val="21"/>
          <w:lang w:val="en-US" w:eastAsia="da-DK"/>
        </w:rPr>
        <w:t>):</w:t>
      </w:r>
    </w:p>
    <w:p w14:paraId="599C7FFA" w14:textId="77777777" w:rsidR="008721D6" w:rsidRPr="008721D6" w:rsidRDefault="008721D6" w:rsidP="008721D6">
      <w:pPr>
        <w:shd w:val="clear" w:color="auto" w:fill="1E1E1E"/>
        <w:spacing w:after="0" w:line="285" w:lineRule="atLeast"/>
        <w:rPr>
          <w:rFonts w:ascii="Consolas" w:eastAsia="Times New Roman" w:hAnsi="Consolas" w:cs="Times New Roman"/>
          <w:color w:val="D4D4D4"/>
          <w:sz w:val="21"/>
          <w:szCs w:val="21"/>
          <w:lang w:val="en-US" w:eastAsia="da-DK"/>
        </w:rPr>
      </w:pPr>
      <w:r w:rsidRPr="008721D6">
        <w:rPr>
          <w:rFonts w:ascii="Consolas" w:eastAsia="Times New Roman" w:hAnsi="Consolas" w:cs="Times New Roman"/>
          <w:color w:val="D4D4D4"/>
          <w:sz w:val="21"/>
          <w:szCs w:val="21"/>
          <w:lang w:val="en-US" w:eastAsia="da-DK"/>
        </w:rPr>
        <w:t>    </w:t>
      </w:r>
      <w:proofErr w:type="gramStart"/>
      <w:r w:rsidRPr="008721D6">
        <w:rPr>
          <w:rFonts w:ascii="Consolas" w:eastAsia="Times New Roman" w:hAnsi="Consolas" w:cs="Times New Roman"/>
          <w:color w:val="569CD6"/>
          <w:sz w:val="21"/>
          <w:szCs w:val="21"/>
          <w:lang w:val="en-US" w:eastAsia="da-DK"/>
        </w:rPr>
        <w:t>def</w:t>
      </w:r>
      <w:r w:rsidRPr="008721D6">
        <w:rPr>
          <w:rFonts w:ascii="Consolas" w:eastAsia="Times New Roman" w:hAnsi="Consolas" w:cs="Times New Roman"/>
          <w:color w:val="D4D4D4"/>
          <w:sz w:val="21"/>
          <w:szCs w:val="21"/>
          <w:lang w:val="en-US" w:eastAsia="da-DK"/>
        </w:rPr>
        <w:t>  </w:t>
      </w:r>
      <w:r w:rsidRPr="008721D6">
        <w:rPr>
          <w:rFonts w:ascii="Consolas" w:eastAsia="Times New Roman" w:hAnsi="Consolas" w:cs="Times New Roman"/>
          <w:color w:val="DCDCAA"/>
          <w:sz w:val="21"/>
          <w:szCs w:val="21"/>
          <w:lang w:val="en-US" w:eastAsia="da-DK"/>
        </w:rPr>
        <w:t>_</w:t>
      </w:r>
      <w:proofErr w:type="gramEnd"/>
      <w:r w:rsidRPr="008721D6">
        <w:rPr>
          <w:rFonts w:ascii="Consolas" w:eastAsia="Times New Roman" w:hAnsi="Consolas" w:cs="Times New Roman"/>
          <w:color w:val="DCDCAA"/>
          <w:sz w:val="21"/>
          <w:szCs w:val="21"/>
          <w:lang w:val="en-US" w:eastAsia="da-DK"/>
        </w:rPr>
        <w:t>_</w:t>
      </w:r>
      <w:proofErr w:type="spellStart"/>
      <w:r w:rsidRPr="008721D6">
        <w:rPr>
          <w:rFonts w:ascii="Consolas" w:eastAsia="Times New Roman" w:hAnsi="Consolas" w:cs="Times New Roman"/>
          <w:color w:val="DCDCAA"/>
          <w:sz w:val="21"/>
          <w:szCs w:val="21"/>
          <w:lang w:val="en-US" w:eastAsia="da-DK"/>
        </w:rPr>
        <w:t>init</w:t>
      </w:r>
      <w:proofErr w:type="spellEnd"/>
      <w:r w:rsidRPr="008721D6">
        <w:rPr>
          <w:rFonts w:ascii="Consolas" w:eastAsia="Times New Roman" w:hAnsi="Consolas" w:cs="Times New Roman"/>
          <w:color w:val="DCDCAA"/>
          <w:sz w:val="21"/>
          <w:szCs w:val="21"/>
          <w:lang w:val="en-US" w:eastAsia="da-DK"/>
        </w:rPr>
        <w:t>__</w:t>
      </w:r>
      <w:r w:rsidRPr="008721D6">
        <w:rPr>
          <w:rFonts w:ascii="Consolas" w:eastAsia="Times New Roman" w:hAnsi="Consolas" w:cs="Times New Roman"/>
          <w:color w:val="D4D4D4"/>
          <w:sz w:val="21"/>
          <w:szCs w:val="21"/>
          <w:lang w:val="en-US" w:eastAsia="da-DK"/>
        </w:rPr>
        <w:t>(</w:t>
      </w:r>
      <w:r w:rsidRPr="008721D6">
        <w:rPr>
          <w:rFonts w:ascii="Consolas" w:eastAsia="Times New Roman" w:hAnsi="Consolas" w:cs="Times New Roman"/>
          <w:color w:val="9CDCFE"/>
          <w:sz w:val="21"/>
          <w:szCs w:val="21"/>
          <w:lang w:val="en-US" w:eastAsia="da-DK"/>
        </w:rPr>
        <w:t>self</w:t>
      </w:r>
      <w:r w:rsidRPr="008721D6">
        <w:rPr>
          <w:rFonts w:ascii="Consolas" w:eastAsia="Times New Roman" w:hAnsi="Consolas" w:cs="Times New Roman"/>
          <w:color w:val="D4D4D4"/>
          <w:sz w:val="21"/>
          <w:szCs w:val="21"/>
          <w:lang w:val="en-US" w:eastAsia="da-DK"/>
        </w:rPr>
        <w:t>, </w:t>
      </w:r>
      <w:r w:rsidRPr="008721D6">
        <w:rPr>
          <w:rFonts w:ascii="Consolas" w:eastAsia="Times New Roman" w:hAnsi="Consolas" w:cs="Times New Roman"/>
          <w:color w:val="9CDCFE"/>
          <w:sz w:val="21"/>
          <w:szCs w:val="21"/>
          <w:lang w:val="en-US" w:eastAsia="da-DK"/>
        </w:rPr>
        <w:t>x</w:t>
      </w:r>
      <w:r w:rsidRPr="008721D6">
        <w:rPr>
          <w:rFonts w:ascii="Consolas" w:eastAsia="Times New Roman" w:hAnsi="Consolas" w:cs="Times New Roman"/>
          <w:color w:val="D4D4D4"/>
          <w:sz w:val="21"/>
          <w:szCs w:val="21"/>
          <w:lang w:val="en-US" w:eastAsia="da-DK"/>
        </w:rPr>
        <w:t>, </w:t>
      </w:r>
      <w:r w:rsidRPr="008721D6">
        <w:rPr>
          <w:rFonts w:ascii="Consolas" w:eastAsia="Times New Roman" w:hAnsi="Consolas" w:cs="Times New Roman"/>
          <w:color w:val="9CDCFE"/>
          <w:sz w:val="21"/>
          <w:szCs w:val="21"/>
          <w:lang w:val="en-US" w:eastAsia="da-DK"/>
        </w:rPr>
        <w:t>y</w:t>
      </w:r>
      <w:r w:rsidRPr="008721D6">
        <w:rPr>
          <w:rFonts w:ascii="Consolas" w:eastAsia="Times New Roman" w:hAnsi="Consolas" w:cs="Times New Roman"/>
          <w:color w:val="D4D4D4"/>
          <w:sz w:val="21"/>
          <w:szCs w:val="21"/>
          <w:lang w:val="en-US" w:eastAsia="da-DK"/>
        </w:rPr>
        <w:t>,):</w:t>
      </w:r>
    </w:p>
    <w:p w14:paraId="40B6DEAB" w14:textId="371477F6" w:rsidR="00E64012" w:rsidRDefault="00E64012" w:rsidP="006B0E40">
      <w:pPr>
        <w:rPr>
          <w:lang w:val="en-US"/>
        </w:rPr>
      </w:pPr>
    </w:p>
    <w:p w14:paraId="659BC72B" w14:textId="77777777" w:rsidR="0048095D" w:rsidRDefault="0048095D" w:rsidP="00EC2D65">
      <w:pPr>
        <w:pStyle w:val="Overskrift2"/>
        <w:rPr>
          <w:lang w:val="en-US"/>
        </w:rPr>
      </w:pPr>
    </w:p>
    <w:p w14:paraId="11C78FAB" w14:textId="77777777" w:rsidR="0048095D" w:rsidRPr="0048095D" w:rsidRDefault="0048095D" w:rsidP="0048095D">
      <w:pPr>
        <w:rPr>
          <w:del w:id="12" w:author="Unknown"/>
          <w:lang w:val="en-US"/>
        </w:rPr>
      </w:pPr>
    </w:p>
    <w:p w14:paraId="238E85D2" w14:textId="569898FD" w:rsidR="007E6BD3" w:rsidRDefault="00AF6F62" w:rsidP="00EC2D65">
      <w:pPr>
        <w:pStyle w:val="Overskrift2"/>
      </w:pPr>
      <w:bookmarkStart w:id="13" w:name="_Toc42633753"/>
      <w:r>
        <w:t>Eksempler på specifikke funktioner</w:t>
      </w:r>
      <w:r w:rsidR="008866E3">
        <w:t xml:space="preserve"> og </w:t>
      </w:r>
      <w:proofErr w:type="spellStart"/>
      <w:r w:rsidR="008866E3">
        <w:t>classes</w:t>
      </w:r>
      <w:proofErr w:type="spellEnd"/>
      <w:r>
        <w:t xml:space="preserve"> i koden, og hvad de gør</w:t>
      </w:r>
      <w:bookmarkEnd w:id="13"/>
    </w:p>
    <w:p w14:paraId="3FBF7600" w14:textId="6BBEA799" w:rsidR="003840D6" w:rsidRDefault="006B11BE" w:rsidP="003840D6">
      <w:proofErr w:type="spellStart"/>
      <w:r>
        <w:t>Healthbar</w:t>
      </w:r>
      <w:proofErr w:type="spellEnd"/>
      <w:r>
        <w:t>:</w:t>
      </w:r>
    </w:p>
    <w:p w14:paraId="2DAAE457" w14:textId="3C9C2480" w:rsidR="006B11BE" w:rsidRDefault="006B11BE" w:rsidP="006B11BE">
      <w:pPr>
        <w:pStyle w:val="Listeafsnit"/>
        <w:numPr>
          <w:ilvl w:val="0"/>
          <w:numId w:val="3"/>
        </w:numPr>
      </w:pPr>
      <w:r>
        <w:t xml:space="preserve">Virker ved at tegne </w:t>
      </w:r>
      <w:r w:rsidR="00E92472">
        <w:t>forskellige rektangler ovenpå hinanden.</w:t>
      </w:r>
      <w:r w:rsidR="00225AD0">
        <w:t xml:space="preserve"> Et rødt rektangel sættes bag et </w:t>
      </w:r>
      <w:r w:rsidR="00567C89">
        <w:t>grønt, og den grønnes længde varierer efter hvor mange liv man har som spiller. (</w:t>
      </w:r>
      <w:proofErr w:type="spellStart"/>
      <w:r w:rsidR="00567C89">
        <w:t>healthBarFront</w:t>
      </w:r>
      <w:proofErr w:type="spellEnd"/>
      <w:r w:rsidR="00567C89">
        <w:t>)</w:t>
      </w:r>
    </w:p>
    <w:p w14:paraId="2F4412E6"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eastAsia="da-DK"/>
        </w:rPr>
        <w:t>    </w:t>
      </w:r>
      <w:r w:rsidRPr="006B11BE">
        <w:rPr>
          <w:rFonts w:ascii="Consolas" w:eastAsia="Times New Roman" w:hAnsi="Consolas" w:cs="Times New Roman"/>
          <w:color w:val="569CD6"/>
          <w:sz w:val="21"/>
          <w:szCs w:val="21"/>
          <w:lang w:val="en-US" w:eastAsia="da-DK"/>
        </w:rPr>
        <w:t>def</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CDCAA"/>
          <w:sz w:val="21"/>
          <w:szCs w:val="21"/>
          <w:lang w:val="en-US" w:eastAsia="da-DK"/>
        </w:rPr>
        <w:t>healthBar</w:t>
      </w:r>
      <w:proofErr w:type="spellEnd"/>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9CDCFE"/>
          <w:sz w:val="21"/>
          <w:szCs w:val="21"/>
          <w:lang w:val="en-US" w:eastAsia="da-DK"/>
        </w:rPr>
        <w:t>self</w:t>
      </w:r>
      <w:r w:rsidRPr="006B11BE">
        <w:rPr>
          <w:rFonts w:ascii="Consolas" w:eastAsia="Times New Roman" w:hAnsi="Consolas" w:cs="Times New Roman"/>
          <w:color w:val="D4D4D4"/>
          <w:sz w:val="21"/>
          <w:szCs w:val="21"/>
          <w:lang w:val="en-US" w:eastAsia="da-DK"/>
        </w:rPr>
        <w:t>):</w:t>
      </w:r>
    </w:p>
    <w:p w14:paraId="6195C151"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healthBarBack</w:t>
      </w:r>
      <w:proofErr w:type="spellEnd"/>
      <w:r w:rsidRPr="006B11BE">
        <w:rPr>
          <w:rFonts w:ascii="Consolas" w:eastAsia="Times New Roman" w:hAnsi="Consolas" w:cs="Times New Roman"/>
          <w:color w:val="D4D4D4"/>
          <w:sz w:val="21"/>
          <w:szCs w:val="21"/>
          <w:lang w:val="en-US" w:eastAsia="da-DK"/>
        </w:rPr>
        <w:t> = (</w:t>
      </w:r>
      <w:r w:rsidRPr="006B11BE">
        <w:rPr>
          <w:rFonts w:ascii="Consolas" w:eastAsia="Times New Roman" w:hAnsi="Consolas" w:cs="Times New Roman"/>
          <w:color w:val="B5CEA8"/>
          <w:sz w:val="21"/>
          <w:szCs w:val="21"/>
          <w:lang w:val="en-US" w:eastAsia="da-DK"/>
        </w:rPr>
        <w:t>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1000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250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40</w:t>
      </w:r>
      <w:r w:rsidRPr="006B11BE">
        <w:rPr>
          <w:rFonts w:ascii="Consolas" w:eastAsia="Times New Roman" w:hAnsi="Consolas" w:cs="Times New Roman"/>
          <w:color w:val="D4D4D4"/>
          <w:sz w:val="21"/>
          <w:szCs w:val="21"/>
          <w:lang w:val="en-US" w:eastAsia="da-DK"/>
        </w:rPr>
        <w:t>)</w:t>
      </w:r>
    </w:p>
    <w:p w14:paraId="4926305E"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healthBarFront</w:t>
      </w:r>
      <w:proofErr w:type="spellEnd"/>
      <w:r w:rsidRPr="006B11BE">
        <w:rPr>
          <w:rFonts w:ascii="Consolas" w:eastAsia="Times New Roman" w:hAnsi="Consolas" w:cs="Times New Roman"/>
          <w:color w:val="D4D4D4"/>
          <w:sz w:val="21"/>
          <w:szCs w:val="21"/>
          <w:lang w:val="en-US" w:eastAsia="da-DK"/>
        </w:rPr>
        <w:t> = (</w:t>
      </w:r>
      <w:r w:rsidRPr="006B11BE">
        <w:rPr>
          <w:rFonts w:ascii="Consolas" w:eastAsia="Times New Roman" w:hAnsi="Consolas" w:cs="Times New Roman"/>
          <w:color w:val="B5CEA8"/>
          <w:sz w:val="21"/>
          <w:szCs w:val="21"/>
          <w:lang w:val="en-US" w:eastAsia="da-DK"/>
        </w:rPr>
        <w:t>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1000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Variabler.health</w:t>
      </w:r>
      <w:proofErr w:type="spellEnd"/>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4</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40</w:t>
      </w:r>
      <w:r w:rsidRPr="006B11BE">
        <w:rPr>
          <w:rFonts w:ascii="Consolas" w:eastAsia="Times New Roman" w:hAnsi="Consolas" w:cs="Times New Roman"/>
          <w:color w:val="D4D4D4"/>
          <w:sz w:val="21"/>
          <w:szCs w:val="21"/>
          <w:lang w:val="en-US" w:eastAsia="da-DK"/>
        </w:rPr>
        <w:t>)</w:t>
      </w:r>
    </w:p>
    <w:p w14:paraId="591A6E39"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healthBarOutline</w:t>
      </w:r>
      <w:proofErr w:type="spellEnd"/>
      <w:r w:rsidRPr="006B11BE">
        <w:rPr>
          <w:rFonts w:ascii="Consolas" w:eastAsia="Times New Roman" w:hAnsi="Consolas" w:cs="Times New Roman"/>
          <w:color w:val="D4D4D4"/>
          <w:sz w:val="21"/>
          <w:szCs w:val="21"/>
          <w:lang w:val="en-US" w:eastAsia="da-DK"/>
        </w:rPr>
        <w:t> = (</w:t>
      </w:r>
      <w:r w:rsidRPr="006B11BE">
        <w:rPr>
          <w:rFonts w:ascii="Consolas" w:eastAsia="Times New Roman" w:hAnsi="Consolas" w:cs="Times New Roman"/>
          <w:color w:val="B5CEA8"/>
          <w:sz w:val="21"/>
          <w:szCs w:val="21"/>
          <w:lang w:val="en-US" w:eastAsia="da-DK"/>
        </w:rPr>
        <w:t>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1000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250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40</w:t>
      </w:r>
      <w:r w:rsidRPr="006B11BE">
        <w:rPr>
          <w:rFonts w:ascii="Consolas" w:eastAsia="Times New Roman" w:hAnsi="Consolas" w:cs="Times New Roman"/>
          <w:color w:val="D4D4D4"/>
          <w:sz w:val="21"/>
          <w:szCs w:val="21"/>
          <w:lang w:val="en-US" w:eastAsia="da-DK"/>
        </w:rPr>
        <w:t>)</w:t>
      </w:r>
    </w:p>
    <w:p w14:paraId="66036602"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proofErr w:type="gramStart"/>
      <w:r w:rsidRPr="006B11BE">
        <w:rPr>
          <w:rFonts w:ascii="Consolas" w:eastAsia="Times New Roman" w:hAnsi="Consolas" w:cs="Times New Roman"/>
          <w:color w:val="D4D4D4"/>
          <w:sz w:val="21"/>
          <w:szCs w:val="21"/>
          <w:lang w:val="en-US" w:eastAsia="da-DK"/>
        </w:rPr>
        <w:t>pg.draw</w:t>
      </w:r>
      <w:proofErr w:type="gramEnd"/>
      <w:r w:rsidRPr="006B11BE">
        <w:rPr>
          <w:rFonts w:ascii="Consolas" w:eastAsia="Times New Roman" w:hAnsi="Consolas" w:cs="Times New Roman"/>
          <w:color w:val="D4D4D4"/>
          <w:sz w:val="21"/>
          <w:szCs w:val="21"/>
          <w:lang w:val="en-US" w:eastAsia="da-DK"/>
        </w:rPr>
        <w:t>.rect</w:t>
      </w:r>
      <w:proofErr w:type="spellEnd"/>
      <w:r w:rsidRPr="006B11BE">
        <w:rPr>
          <w:rFonts w:ascii="Consolas" w:eastAsia="Times New Roman" w:hAnsi="Consolas" w:cs="Times New Roman"/>
          <w:color w:val="D4D4D4"/>
          <w:sz w:val="21"/>
          <w:szCs w:val="21"/>
          <w:lang w:val="en-US" w:eastAsia="da-DK"/>
        </w:rPr>
        <w:t>(win, (</w:t>
      </w:r>
      <w:r w:rsidRPr="006B11BE">
        <w:rPr>
          <w:rFonts w:ascii="Consolas" w:eastAsia="Times New Roman" w:hAnsi="Consolas" w:cs="Times New Roman"/>
          <w:color w:val="B5CEA8"/>
          <w:sz w:val="21"/>
          <w:szCs w:val="21"/>
          <w:lang w:val="en-US" w:eastAsia="da-DK"/>
        </w:rPr>
        <w:t>255</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healthBarBack</w:t>
      </w:r>
      <w:proofErr w:type="spellEnd"/>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p>
    <w:p w14:paraId="2B6D4ABF"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proofErr w:type="gramStart"/>
      <w:r w:rsidRPr="006B11BE">
        <w:rPr>
          <w:rFonts w:ascii="Consolas" w:eastAsia="Times New Roman" w:hAnsi="Consolas" w:cs="Times New Roman"/>
          <w:color w:val="D4D4D4"/>
          <w:sz w:val="21"/>
          <w:szCs w:val="21"/>
          <w:lang w:val="en-US" w:eastAsia="da-DK"/>
        </w:rPr>
        <w:t>pg.draw</w:t>
      </w:r>
      <w:proofErr w:type="gramEnd"/>
      <w:r w:rsidRPr="006B11BE">
        <w:rPr>
          <w:rFonts w:ascii="Consolas" w:eastAsia="Times New Roman" w:hAnsi="Consolas" w:cs="Times New Roman"/>
          <w:color w:val="D4D4D4"/>
          <w:sz w:val="21"/>
          <w:szCs w:val="21"/>
          <w:lang w:val="en-US" w:eastAsia="da-DK"/>
        </w:rPr>
        <w:t>.rect</w:t>
      </w:r>
      <w:proofErr w:type="spellEnd"/>
      <w:r w:rsidRPr="006B11BE">
        <w:rPr>
          <w:rFonts w:ascii="Consolas" w:eastAsia="Times New Roman" w:hAnsi="Consolas" w:cs="Times New Roman"/>
          <w:color w:val="D4D4D4"/>
          <w:sz w:val="21"/>
          <w:szCs w:val="21"/>
          <w:lang w:val="en-US" w:eastAsia="da-DK"/>
        </w:rPr>
        <w:t>(win,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255</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healthBarFront</w:t>
      </w:r>
      <w:proofErr w:type="spellEnd"/>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p>
    <w:p w14:paraId="1AD94A12"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proofErr w:type="gramStart"/>
      <w:r w:rsidRPr="006B11BE">
        <w:rPr>
          <w:rFonts w:ascii="Consolas" w:eastAsia="Times New Roman" w:hAnsi="Consolas" w:cs="Times New Roman"/>
          <w:color w:val="D4D4D4"/>
          <w:sz w:val="21"/>
          <w:szCs w:val="21"/>
          <w:lang w:val="en-US" w:eastAsia="da-DK"/>
        </w:rPr>
        <w:t>pg.draw</w:t>
      </w:r>
      <w:proofErr w:type="gramEnd"/>
      <w:r w:rsidRPr="006B11BE">
        <w:rPr>
          <w:rFonts w:ascii="Consolas" w:eastAsia="Times New Roman" w:hAnsi="Consolas" w:cs="Times New Roman"/>
          <w:color w:val="D4D4D4"/>
          <w:sz w:val="21"/>
          <w:szCs w:val="21"/>
          <w:lang w:val="en-US" w:eastAsia="da-DK"/>
        </w:rPr>
        <w:t>.rect</w:t>
      </w:r>
      <w:proofErr w:type="spellEnd"/>
      <w:r w:rsidRPr="006B11BE">
        <w:rPr>
          <w:rFonts w:ascii="Consolas" w:eastAsia="Times New Roman" w:hAnsi="Consolas" w:cs="Times New Roman"/>
          <w:color w:val="D4D4D4"/>
          <w:sz w:val="21"/>
          <w:szCs w:val="21"/>
          <w:lang w:val="en-US" w:eastAsia="da-DK"/>
        </w:rPr>
        <w:t>(win,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255</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healthBarFront</w:t>
      </w:r>
      <w:proofErr w:type="spellEnd"/>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2</w:t>
      </w:r>
      <w:r w:rsidRPr="006B11BE">
        <w:rPr>
          <w:rFonts w:ascii="Consolas" w:eastAsia="Times New Roman" w:hAnsi="Consolas" w:cs="Times New Roman"/>
          <w:color w:val="D4D4D4"/>
          <w:sz w:val="21"/>
          <w:szCs w:val="21"/>
          <w:lang w:val="en-US" w:eastAsia="da-DK"/>
        </w:rPr>
        <w:t>)</w:t>
      </w:r>
    </w:p>
    <w:p w14:paraId="1CFB4F5C"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proofErr w:type="gramStart"/>
      <w:r w:rsidRPr="006B11BE">
        <w:rPr>
          <w:rFonts w:ascii="Consolas" w:eastAsia="Times New Roman" w:hAnsi="Consolas" w:cs="Times New Roman"/>
          <w:color w:val="D4D4D4"/>
          <w:sz w:val="21"/>
          <w:szCs w:val="21"/>
          <w:lang w:val="en-US" w:eastAsia="da-DK"/>
        </w:rPr>
        <w:t>pg.draw</w:t>
      </w:r>
      <w:proofErr w:type="gramEnd"/>
      <w:r w:rsidRPr="006B11BE">
        <w:rPr>
          <w:rFonts w:ascii="Consolas" w:eastAsia="Times New Roman" w:hAnsi="Consolas" w:cs="Times New Roman"/>
          <w:color w:val="D4D4D4"/>
          <w:sz w:val="21"/>
          <w:szCs w:val="21"/>
          <w:lang w:val="en-US" w:eastAsia="da-DK"/>
        </w:rPr>
        <w:t>.rect</w:t>
      </w:r>
      <w:proofErr w:type="spellEnd"/>
      <w:r w:rsidRPr="006B11BE">
        <w:rPr>
          <w:rFonts w:ascii="Consolas" w:eastAsia="Times New Roman" w:hAnsi="Consolas" w:cs="Times New Roman"/>
          <w:color w:val="D4D4D4"/>
          <w:sz w:val="21"/>
          <w:szCs w:val="21"/>
          <w:lang w:val="en-US" w:eastAsia="da-DK"/>
        </w:rPr>
        <w:t>(win,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healthBarOutline</w:t>
      </w:r>
      <w:proofErr w:type="spellEnd"/>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3</w:t>
      </w:r>
      <w:r w:rsidRPr="006B11BE">
        <w:rPr>
          <w:rFonts w:ascii="Consolas" w:eastAsia="Times New Roman" w:hAnsi="Consolas" w:cs="Times New Roman"/>
          <w:color w:val="D4D4D4"/>
          <w:sz w:val="21"/>
          <w:szCs w:val="21"/>
          <w:lang w:val="en-US" w:eastAsia="da-DK"/>
        </w:rPr>
        <w:t>)</w:t>
      </w:r>
    </w:p>
    <w:p w14:paraId="3FDDC348" w14:textId="77777777" w:rsidR="006B11BE" w:rsidRDefault="006B11BE" w:rsidP="003840D6">
      <w:pPr>
        <w:rPr>
          <w:lang w:val="en-US"/>
        </w:rPr>
      </w:pPr>
    </w:p>
    <w:p w14:paraId="71A5B56D" w14:textId="2379EC33" w:rsidR="00567C89" w:rsidRPr="0048095D" w:rsidRDefault="00D16626" w:rsidP="003840D6">
      <w:r w:rsidRPr="0048095D">
        <w:t>Animationer som køres</w:t>
      </w:r>
      <w:r w:rsidR="0048095D" w:rsidRPr="0048095D">
        <w:t xml:space="preserve"> for spilleren</w:t>
      </w:r>
      <w:r w:rsidRPr="0048095D">
        <w:t>:</w:t>
      </w:r>
    </w:p>
    <w:p w14:paraId="4D637869" w14:textId="47A25E20" w:rsidR="00D16626" w:rsidRDefault="00D16626" w:rsidP="00D16626">
      <w:pPr>
        <w:pStyle w:val="Listeafsnit"/>
        <w:numPr>
          <w:ilvl w:val="0"/>
          <w:numId w:val="3"/>
        </w:numPr>
      </w:pPr>
      <w:r w:rsidRPr="00D16626">
        <w:t>Animationerne for spilleren er d</w:t>
      </w:r>
      <w:r>
        <w:t xml:space="preserve">efineret som en liste af billeder. </w:t>
      </w:r>
      <w:r w:rsidR="00A5213A">
        <w:t>Variablen ”</w:t>
      </w:r>
      <w:proofErr w:type="spellStart"/>
      <w:r w:rsidR="00A5213A">
        <w:t>walkCount</w:t>
      </w:r>
      <w:proofErr w:type="spellEnd"/>
      <w:r w:rsidR="00A5213A">
        <w:t xml:space="preserve">” tæller hver gang der går </w:t>
      </w:r>
      <w:r w:rsidR="00D539A9">
        <w:t>en frame</w:t>
      </w:r>
      <w:r w:rsidR="00A5213A">
        <w:t xml:space="preserve">. Billedet som vises i </w:t>
      </w:r>
      <w:r w:rsidR="00D539A9">
        <w:t>animationen,</w:t>
      </w:r>
      <w:r w:rsidR="00A5213A">
        <w:t xml:space="preserve"> er så defineret som </w:t>
      </w:r>
      <w:proofErr w:type="spellStart"/>
      <w:r w:rsidR="00A5213A">
        <w:t>walkCount</w:t>
      </w:r>
      <w:proofErr w:type="spellEnd"/>
      <w:r w:rsidR="000F2570">
        <w:t xml:space="preserve"> divideret med 3. Det vil for eksempel sige at hvis </w:t>
      </w:r>
      <w:proofErr w:type="spellStart"/>
      <w:r w:rsidR="000F2570">
        <w:t>walk</w:t>
      </w:r>
      <w:r w:rsidR="00D539A9">
        <w:t>C</w:t>
      </w:r>
      <w:r w:rsidR="000F2570">
        <w:t>ount</w:t>
      </w:r>
      <w:proofErr w:type="spellEnd"/>
      <w:r w:rsidR="000F2570">
        <w:t xml:space="preserve"> er </w:t>
      </w:r>
      <w:r w:rsidR="00256DC9">
        <w:t xml:space="preserve">12, </w:t>
      </w:r>
      <w:r w:rsidR="00CA71C1">
        <w:t xml:space="preserve">så vil </w:t>
      </w:r>
      <w:r w:rsidR="00A820EC">
        <w:t xml:space="preserve">plads nummer </w:t>
      </w:r>
      <w:r w:rsidR="00025FCB">
        <w:t xml:space="preserve">4 i listen blive valgt. </w:t>
      </w:r>
      <w:proofErr w:type="spellStart"/>
      <w:r w:rsidR="00D539A9">
        <w:t>D</w:t>
      </w:r>
      <w:r w:rsidR="00BF33F6">
        <w:t>S</w:t>
      </w:r>
      <w:r w:rsidR="00D539A9">
        <w:t>esuden</w:t>
      </w:r>
      <w:proofErr w:type="spellEnd"/>
      <w:r w:rsidR="00D539A9">
        <w:t xml:space="preserve"> bliver </w:t>
      </w:r>
      <w:proofErr w:type="spellStart"/>
      <w:proofErr w:type="gramStart"/>
      <w:r w:rsidR="00D539A9">
        <w:t>healthbar</w:t>
      </w:r>
      <w:proofErr w:type="spellEnd"/>
      <w:r w:rsidR="00D539A9">
        <w:t>(</w:t>
      </w:r>
      <w:proofErr w:type="gramEnd"/>
      <w:r w:rsidR="00D539A9">
        <w:t xml:space="preserve">) kørt, for at opdatere hvis der skulle være sket en ændring. </w:t>
      </w:r>
    </w:p>
    <w:p w14:paraId="6634487D"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eastAsia="da-DK"/>
        </w:rPr>
        <w:lastRenderedPageBreak/>
        <w:t>    </w:t>
      </w:r>
      <w:r w:rsidRPr="00A5213A">
        <w:rPr>
          <w:rFonts w:ascii="Consolas" w:eastAsia="Times New Roman" w:hAnsi="Consolas" w:cs="Times New Roman"/>
          <w:color w:val="569CD6"/>
          <w:sz w:val="21"/>
          <w:szCs w:val="21"/>
          <w:lang w:val="en-US" w:eastAsia="da-DK"/>
        </w:rPr>
        <w:t>def</w:t>
      </w:r>
      <w:r w:rsidRPr="00A5213A">
        <w:rPr>
          <w:rFonts w:ascii="Consolas" w:eastAsia="Times New Roman" w:hAnsi="Consolas" w:cs="Times New Roman"/>
          <w:color w:val="D4D4D4"/>
          <w:sz w:val="21"/>
          <w:szCs w:val="21"/>
          <w:lang w:val="en-US" w:eastAsia="da-DK"/>
        </w:rPr>
        <w:t> </w:t>
      </w:r>
      <w:proofErr w:type="gramStart"/>
      <w:r w:rsidRPr="00A5213A">
        <w:rPr>
          <w:rFonts w:ascii="Consolas" w:eastAsia="Times New Roman" w:hAnsi="Consolas" w:cs="Times New Roman"/>
          <w:color w:val="DCDCAA"/>
          <w:sz w:val="21"/>
          <w:szCs w:val="21"/>
          <w:lang w:val="en-US" w:eastAsia="da-DK"/>
        </w:rPr>
        <w:t>draw</w:t>
      </w:r>
      <w:r w:rsidRPr="00A5213A">
        <w:rPr>
          <w:rFonts w:ascii="Consolas" w:eastAsia="Times New Roman" w:hAnsi="Consolas" w:cs="Times New Roman"/>
          <w:color w:val="D4D4D4"/>
          <w:sz w:val="21"/>
          <w:szCs w:val="21"/>
          <w:lang w:val="en-US" w:eastAsia="da-DK"/>
        </w:rPr>
        <w:t>(</w:t>
      </w:r>
      <w:proofErr w:type="gramEnd"/>
      <w:r w:rsidRPr="00A5213A">
        <w:rPr>
          <w:rFonts w:ascii="Consolas" w:eastAsia="Times New Roman" w:hAnsi="Consolas" w:cs="Times New Roman"/>
          <w:color w:val="9CDCFE"/>
          <w:sz w:val="21"/>
          <w:szCs w:val="21"/>
          <w:lang w:val="en-US" w:eastAsia="da-DK"/>
        </w:rPr>
        <w:t>self</w:t>
      </w: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9CDCFE"/>
          <w:sz w:val="21"/>
          <w:szCs w:val="21"/>
          <w:lang w:val="en-US" w:eastAsia="da-DK"/>
        </w:rPr>
        <w:t>win</w:t>
      </w:r>
      <w:r w:rsidRPr="00A5213A">
        <w:rPr>
          <w:rFonts w:ascii="Consolas" w:eastAsia="Times New Roman" w:hAnsi="Consolas" w:cs="Times New Roman"/>
          <w:color w:val="D4D4D4"/>
          <w:sz w:val="21"/>
          <w:szCs w:val="21"/>
          <w:lang w:val="en-US" w:eastAsia="da-DK"/>
        </w:rPr>
        <w:t>):</w:t>
      </w:r>
    </w:p>
    <w:p w14:paraId="7ECDC63D"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C586C0"/>
          <w:sz w:val="21"/>
          <w:szCs w:val="21"/>
          <w:lang w:val="en-US" w:eastAsia="da-DK"/>
        </w:rPr>
        <w:t>if</w:t>
      </w:r>
      <w:r w:rsidRPr="00A5213A">
        <w:rPr>
          <w:rFonts w:ascii="Consolas" w:eastAsia="Times New Roman" w:hAnsi="Consolas" w:cs="Times New Roman"/>
          <w:color w:val="D4D4D4"/>
          <w:sz w:val="21"/>
          <w:szCs w:val="21"/>
          <w:lang w:val="en-US" w:eastAsia="da-DK"/>
        </w:rPr>
        <w:t> </w:t>
      </w:r>
      <w:proofErr w:type="spellStart"/>
      <w:proofErr w:type="gramStart"/>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.walkCount</w:t>
      </w:r>
      <w:proofErr w:type="spellEnd"/>
      <w:proofErr w:type="gramEnd"/>
      <w:r w:rsidRPr="00A5213A">
        <w:rPr>
          <w:rFonts w:ascii="Consolas" w:eastAsia="Times New Roman" w:hAnsi="Consolas" w:cs="Times New Roman"/>
          <w:color w:val="D4D4D4"/>
          <w:sz w:val="21"/>
          <w:szCs w:val="21"/>
          <w:lang w:val="en-US" w:eastAsia="da-DK"/>
        </w:rPr>
        <w:t> + </w:t>
      </w:r>
      <w:r w:rsidRPr="00A5213A">
        <w:rPr>
          <w:rFonts w:ascii="Consolas" w:eastAsia="Times New Roman" w:hAnsi="Consolas" w:cs="Times New Roman"/>
          <w:color w:val="B5CEA8"/>
          <w:sz w:val="21"/>
          <w:szCs w:val="21"/>
          <w:lang w:val="en-US" w:eastAsia="da-DK"/>
        </w:rPr>
        <w:t>1</w:t>
      </w:r>
      <w:r w:rsidRPr="00A5213A">
        <w:rPr>
          <w:rFonts w:ascii="Consolas" w:eastAsia="Times New Roman" w:hAnsi="Consolas" w:cs="Times New Roman"/>
          <w:color w:val="D4D4D4"/>
          <w:sz w:val="21"/>
          <w:szCs w:val="21"/>
          <w:lang w:val="en-US" w:eastAsia="da-DK"/>
        </w:rPr>
        <w:t> &gt;= </w:t>
      </w:r>
      <w:r w:rsidRPr="00A5213A">
        <w:rPr>
          <w:rFonts w:ascii="Consolas" w:eastAsia="Times New Roman" w:hAnsi="Consolas" w:cs="Times New Roman"/>
          <w:color w:val="B5CEA8"/>
          <w:sz w:val="21"/>
          <w:szCs w:val="21"/>
          <w:lang w:val="en-US" w:eastAsia="da-DK"/>
        </w:rPr>
        <w:t>27</w:t>
      </w:r>
      <w:r w:rsidRPr="00A5213A">
        <w:rPr>
          <w:rFonts w:ascii="Consolas" w:eastAsia="Times New Roman" w:hAnsi="Consolas" w:cs="Times New Roman"/>
          <w:color w:val="D4D4D4"/>
          <w:sz w:val="21"/>
          <w:szCs w:val="21"/>
          <w:lang w:val="en-US" w:eastAsia="da-DK"/>
        </w:rPr>
        <w:t>:</w:t>
      </w:r>
    </w:p>
    <w:p w14:paraId="373B0267"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proofErr w:type="spellStart"/>
      <w:proofErr w:type="gramStart"/>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.walkCount</w:t>
      </w:r>
      <w:proofErr w:type="spellEnd"/>
      <w:proofErr w:type="gramEnd"/>
      <w:r w:rsidRPr="00A5213A">
        <w:rPr>
          <w:rFonts w:ascii="Consolas" w:eastAsia="Times New Roman" w:hAnsi="Consolas" w:cs="Times New Roman"/>
          <w:color w:val="D4D4D4"/>
          <w:sz w:val="21"/>
          <w:szCs w:val="21"/>
          <w:lang w:val="en-US" w:eastAsia="da-DK"/>
        </w:rPr>
        <w:t> = </w:t>
      </w:r>
      <w:r w:rsidRPr="00A5213A">
        <w:rPr>
          <w:rFonts w:ascii="Consolas" w:eastAsia="Times New Roman" w:hAnsi="Consolas" w:cs="Times New Roman"/>
          <w:color w:val="B5CEA8"/>
          <w:sz w:val="21"/>
          <w:szCs w:val="21"/>
          <w:lang w:val="en-US" w:eastAsia="da-DK"/>
        </w:rPr>
        <w:t>0</w:t>
      </w:r>
    </w:p>
    <w:p w14:paraId="6DD80727"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p>
    <w:p w14:paraId="139745ED"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C586C0"/>
          <w:sz w:val="21"/>
          <w:szCs w:val="21"/>
          <w:lang w:val="en-US" w:eastAsia="da-DK"/>
        </w:rPr>
        <w:t>if</w:t>
      </w: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569CD6"/>
          <w:sz w:val="21"/>
          <w:szCs w:val="21"/>
          <w:lang w:val="en-US" w:eastAsia="da-DK"/>
        </w:rPr>
        <w:t>not</w:t>
      </w:r>
      <w:r w:rsidRPr="00A5213A">
        <w:rPr>
          <w:rFonts w:ascii="Consolas" w:eastAsia="Times New Roman" w:hAnsi="Consolas" w:cs="Times New Roman"/>
          <w:color w:val="D4D4D4"/>
          <w:sz w:val="21"/>
          <w:szCs w:val="21"/>
          <w:lang w:val="en-US" w:eastAsia="da-DK"/>
        </w:rPr>
        <w:t>(</w:t>
      </w:r>
      <w:proofErr w:type="spellStart"/>
      <w:proofErr w:type="gramStart"/>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.stand</w:t>
      </w:r>
      <w:proofErr w:type="spellEnd"/>
      <w:proofErr w:type="gramEnd"/>
      <w:r w:rsidRPr="00A5213A">
        <w:rPr>
          <w:rFonts w:ascii="Consolas" w:eastAsia="Times New Roman" w:hAnsi="Consolas" w:cs="Times New Roman"/>
          <w:color w:val="D4D4D4"/>
          <w:sz w:val="21"/>
          <w:szCs w:val="21"/>
          <w:lang w:val="en-US" w:eastAsia="da-DK"/>
        </w:rPr>
        <w:t>):</w:t>
      </w:r>
    </w:p>
    <w:p w14:paraId="2D625829"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C586C0"/>
          <w:sz w:val="21"/>
          <w:szCs w:val="21"/>
          <w:lang w:val="en-US" w:eastAsia="da-DK"/>
        </w:rPr>
        <w:t>if</w:t>
      </w:r>
      <w:r w:rsidRPr="00A5213A">
        <w:rPr>
          <w:rFonts w:ascii="Consolas" w:eastAsia="Times New Roman" w:hAnsi="Consolas" w:cs="Times New Roman"/>
          <w:color w:val="D4D4D4"/>
          <w:sz w:val="21"/>
          <w:szCs w:val="21"/>
          <w:lang w:val="en-US" w:eastAsia="da-DK"/>
        </w:rPr>
        <w:t> </w:t>
      </w:r>
      <w:proofErr w:type="spellStart"/>
      <w:proofErr w:type="gramStart"/>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.walkDown</w:t>
      </w:r>
      <w:proofErr w:type="spellEnd"/>
      <w:proofErr w:type="gramEnd"/>
      <w:r w:rsidRPr="00A5213A">
        <w:rPr>
          <w:rFonts w:ascii="Consolas" w:eastAsia="Times New Roman" w:hAnsi="Consolas" w:cs="Times New Roman"/>
          <w:color w:val="D4D4D4"/>
          <w:sz w:val="21"/>
          <w:szCs w:val="21"/>
          <w:lang w:val="en-US" w:eastAsia="da-DK"/>
        </w:rPr>
        <w:t>:</w:t>
      </w:r>
    </w:p>
    <w:p w14:paraId="30DCE62D"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gramStart"/>
      <w:r w:rsidRPr="00D16626">
        <w:rPr>
          <w:rFonts w:ascii="Consolas" w:eastAsia="Times New Roman" w:hAnsi="Consolas" w:cs="Times New Roman"/>
          <w:color w:val="D4D4D4"/>
          <w:sz w:val="21"/>
          <w:szCs w:val="21"/>
          <w:lang w:val="en-US" w:eastAsia="da-DK"/>
        </w:rPr>
        <w:t>win.blit</w:t>
      </w:r>
      <w:proofErr w:type="gramEnd"/>
      <w:r w:rsidRPr="00D16626">
        <w:rPr>
          <w:rFonts w:ascii="Consolas" w:eastAsia="Times New Roman" w:hAnsi="Consolas" w:cs="Times New Roman"/>
          <w:color w:val="D4D4D4"/>
          <w:sz w:val="21"/>
          <w:szCs w:val="21"/>
          <w:lang w:val="en-US" w:eastAsia="da-DK"/>
        </w:rPr>
        <w:t>(markWalkDown[</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2577188D"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w:t>
      </w:r>
      <w:proofErr w:type="spellEnd"/>
      <w:proofErr w:type="gramEnd"/>
      <w:r w:rsidRPr="00D16626">
        <w:rPr>
          <w:rFonts w:ascii="Consolas" w:eastAsia="Times New Roman" w:hAnsi="Consolas" w:cs="Times New Roman"/>
          <w:color w:val="D4D4D4"/>
          <w:sz w:val="21"/>
          <w:szCs w:val="21"/>
          <w:lang w:val="en-US" w:eastAsia="da-DK"/>
        </w:rPr>
        <w:t> += </w:t>
      </w:r>
      <w:r w:rsidRPr="00D16626">
        <w:rPr>
          <w:rFonts w:ascii="Consolas" w:eastAsia="Times New Roman" w:hAnsi="Consolas" w:cs="Times New Roman"/>
          <w:color w:val="B5CEA8"/>
          <w:sz w:val="21"/>
          <w:szCs w:val="21"/>
          <w:lang w:val="en-US" w:eastAsia="da-DK"/>
        </w:rPr>
        <w:t>1</w:t>
      </w:r>
    </w:p>
    <w:p w14:paraId="64F5A8A5"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F53B076"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.walkUp</w:t>
      </w:r>
      <w:proofErr w:type="spellEnd"/>
      <w:proofErr w:type="gramEnd"/>
      <w:r w:rsidRPr="00D16626">
        <w:rPr>
          <w:rFonts w:ascii="Consolas" w:eastAsia="Times New Roman" w:hAnsi="Consolas" w:cs="Times New Roman"/>
          <w:color w:val="D4D4D4"/>
          <w:sz w:val="21"/>
          <w:szCs w:val="21"/>
          <w:lang w:val="en-US" w:eastAsia="da-DK"/>
        </w:rPr>
        <w:t>:</w:t>
      </w:r>
    </w:p>
    <w:p w14:paraId="08A575A3"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gramStart"/>
      <w:r w:rsidRPr="00D16626">
        <w:rPr>
          <w:rFonts w:ascii="Consolas" w:eastAsia="Times New Roman" w:hAnsi="Consolas" w:cs="Times New Roman"/>
          <w:color w:val="D4D4D4"/>
          <w:sz w:val="21"/>
          <w:szCs w:val="21"/>
          <w:lang w:val="en-US" w:eastAsia="da-DK"/>
        </w:rPr>
        <w:t>win.blit</w:t>
      </w:r>
      <w:proofErr w:type="gramEnd"/>
      <w:r w:rsidRPr="00D16626">
        <w:rPr>
          <w:rFonts w:ascii="Consolas" w:eastAsia="Times New Roman" w:hAnsi="Consolas" w:cs="Times New Roman"/>
          <w:color w:val="D4D4D4"/>
          <w:sz w:val="21"/>
          <w:szCs w:val="21"/>
          <w:lang w:val="en-US" w:eastAsia="da-DK"/>
        </w:rPr>
        <w:t>(markWalkUp[</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4E9EAEBA"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w:t>
      </w:r>
      <w:proofErr w:type="spellEnd"/>
      <w:proofErr w:type="gramEnd"/>
      <w:r w:rsidRPr="00D16626">
        <w:rPr>
          <w:rFonts w:ascii="Consolas" w:eastAsia="Times New Roman" w:hAnsi="Consolas" w:cs="Times New Roman"/>
          <w:color w:val="D4D4D4"/>
          <w:sz w:val="21"/>
          <w:szCs w:val="21"/>
          <w:lang w:val="en-US" w:eastAsia="da-DK"/>
        </w:rPr>
        <w:t> += </w:t>
      </w:r>
      <w:r w:rsidRPr="00D16626">
        <w:rPr>
          <w:rFonts w:ascii="Consolas" w:eastAsia="Times New Roman" w:hAnsi="Consolas" w:cs="Times New Roman"/>
          <w:color w:val="B5CEA8"/>
          <w:sz w:val="21"/>
          <w:szCs w:val="21"/>
          <w:lang w:val="en-US" w:eastAsia="da-DK"/>
        </w:rPr>
        <w:t>1</w:t>
      </w:r>
    </w:p>
    <w:p w14:paraId="38A1FE78"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9AC26D3"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.walkRight</w:t>
      </w:r>
      <w:proofErr w:type="spellEnd"/>
      <w:proofErr w:type="gramEnd"/>
      <w:r w:rsidRPr="00D16626">
        <w:rPr>
          <w:rFonts w:ascii="Consolas" w:eastAsia="Times New Roman" w:hAnsi="Consolas" w:cs="Times New Roman"/>
          <w:color w:val="D4D4D4"/>
          <w:sz w:val="21"/>
          <w:szCs w:val="21"/>
          <w:lang w:val="en-US" w:eastAsia="da-DK"/>
        </w:rPr>
        <w:t>:</w:t>
      </w:r>
    </w:p>
    <w:p w14:paraId="1C5A2F5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gramStart"/>
      <w:r w:rsidRPr="00D16626">
        <w:rPr>
          <w:rFonts w:ascii="Consolas" w:eastAsia="Times New Roman" w:hAnsi="Consolas" w:cs="Times New Roman"/>
          <w:color w:val="D4D4D4"/>
          <w:sz w:val="21"/>
          <w:szCs w:val="21"/>
          <w:lang w:val="en-US" w:eastAsia="da-DK"/>
        </w:rPr>
        <w:t>win.blit</w:t>
      </w:r>
      <w:proofErr w:type="gramEnd"/>
      <w:r w:rsidRPr="00D16626">
        <w:rPr>
          <w:rFonts w:ascii="Consolas" w:eastAsia="Times New Roman" w:hAnsi="Consolas" w:cs="Times New Roman"/>
          <w:color w:val="D4D4D4"/>
          <w:sz w:val="21"/>
          <w:szCs w:val="21"/>
          <w:lang w:val="en-US" w:eastAsia="da-DK"/>
        </w:rPr>
        <w:t>(markWalkRight[</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4AD6E968"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w:t>
      </w:r>
      <w:proofErr w:type="spellEnd"/>
      <w:proofErr w:type="gramEnd"/>
      <w:r w:rsidRPr="00D16626">
        <w:rPr>
          <w:rFonts w:ascii="Consolas" w:eastAsia="Times New Roman" w:hAnsi="Consolas" w:cs="Times New Roman"/>
          <w:color w:val="D4D4D4"/>
          <w:sz w:val="21"/>
          <w:szCs w:val="21"/>
          <w:lang w:val="en-US" w:eastAsia="da-DK"/>
        </w:rPr>
        <w:t> += </w:t>
      </w:r>
      <w:r w:rsidRPr="00D16626">
        <w:rPr>
          <w:rFonts w:ascii="Consolas" w:eastAsia="Times New Roman" w:hAnsi="Consolas" w:cs="Times New Roman"/>
          <w:color w:val="B5CEA8"/>
          <w:sz w:val="21"/>
          <w:szCs w:val="21"/>
          <w:lang w:val="en-US" w:eastAsia="da-DK"/>
        </w:rPr>
        <w:t>1</w:t>
      </w:r>
    </w:p>
    <w:p w14:paraId="31C51B9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71C03D6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.walkLeft</w:t>
      </w:r>
      <w:proofErr w:type="spellEnd"/>
      <w:proofErr w:type="gramEnd"/>
      <w:r w:rsidRPr="00D16626">
        <w:rPr>
          <w:rFonts w:ascii="Consolas" w:eastAsia="Times New Roman" w:hAnsi="Consolas" w:cs="Times New Roman"/>
          <w:color w:val="D4D4D4"/>
          <w:sz w:val="21"/>
          <w:szCs w:val="21"/>
          <w:lang w:val="en-US" w:eastAsia="da-DK"/>
        </w:rPr>
        <w:t>:</w:t>
      </w:r>
    </w:p>
    <w:p w14:paraId="7700988B"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gramStart"/>
      <w:r w:rsidRPr="00D16626">
        <w:rPr>
          <w:rFonts w:ascii="Consolas" w:eastAsia="Times New Roman" w:hAnsi="Consolas" w:cs="Times New Roman"/>
          <w:color w:val="D4D4D4"/>
          <w:sz w:val="21"/>
          <w:szCs w:val="21"/>
          <w:lang w:val="en-US" w:eastAsia="da-DK"/>
        </w:rPr>
        <w:t>win.blit</w:t>
      </w:r>
      <w:proofErr w:type="gramEnd"/>
      <w:r w:rsidRPr="00D16626">
        <w:rPr>
          <w:rFonts w:ascii="Consolas" w:eastAsia="Times New Roman" w:hAnsi="Consolas" w:cs="Times New Roman"/>
          <w:color w:val="D4D4D4"/>
          <w:sz w:val="21"/>
          <w:szCs w:val="21"/>
          <w:lang w:val="en-US" w:eastAsia="da-DK"/>
        </w:rPr>
        <w:t>(markWalkLeft[</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6CE8FDB6"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w:t>
      </w:r>
      <w:proofErr w:type="spellEnd"/>
      <w:proofErr w:type="gramEnd"/>
      <w:r w:rsidRPr="00D16626">
        <w:rPr>
          <w:rFonts w:ascii="Consolas" w:eastAsia="Times New Roman" w:hAnsi="Consolas" w:cs="Times New Roman"/>
          <w:color w:val="D4D4D4"/>
          <w:sz w:val="21"/>
          <w:szCs w:val="21"/>
          <w:lang w:val="en-US" w:eastAsia="da-DK"/>
        </w:rPr>
        <w:t> += </w:t>
      </w:r>
      <w:r w:rsidRPr="00D16626">
        <w:rPr>
          <w:rFonts w:ascii="Consolas" w:eastAsia="Times New Roman" w:hAnsi="Consolas" w:cs="Times New Roman"/>
          <w:color w:val="B5CEA8"/>
          <w:sz w:val="21"/>
          <w:szCs w:val="21"/>
          <w:lang w:val="en-US" w:eastAsia="da-DK"/>
        </w:rPr>
        <w:t>1</w:t>
      </w:r>
    </w:p>
    <w:p w14:paraId="415A1AA4"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8BCD23B"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else</w:t>
      </w:r>
      <w:r w:rsidRPr="00D16626">
        <w:rPr>
          <w:rFonts w:ascii="Consolas" w:eastAsia="Times New Roman" w:hAnsi="Consolas" w:cs="Times New Roman"/>
          <w:color w:val="D4D4D4"/>
          <w:sz w:val="21"/>
          <w:szCs w:val="21"/>
          <w:lang w:val="en-US" w:eastAsia="da-DK"/>
        </w:rPr>
        <w:t>:</w:t>
      </w:r>
    </w:p>
    <w:p w14:paraId="3ED9F44E"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if</w:t>
      </w: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.walkDown</w:t>
      </w:r>
      <w:proofErr w:type="spellEnd"/>
      <w:proofErr w:type="gramEnd"/>
      <w:r w:rsidRPr="00D16626">
        <w:rPr>
          <w:rFonts w:ascii="Consolas" w:eastAsia="Times New Roman" w:hAnsi="Consolas" w:cs="Times New Roman"/>
          <w:color w:val="D4D4D4"/>
          <w:sz w:val="21"/>
          <w:szCs w:val="21"/>
          <w:lang w:val="en-US" w:eastAsia="da-DK"/>
        </w:rPr>
        <w:t>:</w:t>
      </w:r>
    </w:p>
    <w:p w14:paraId="4A7E2A21"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markStandDown</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65230D00"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0CB6B11D"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.walkUp</w:t>
      </w:r>
      <w:proofErr w:type="spellEnd"/>
      <w:proofErr w:type="gramEnd"/>
      <w:r w:rsidRPr="00D16626">
        <w:rPr>
          <w:rFonts w:ascii="Consolas" w:eastAsia="Times New Roman" w:hAnsi="Consolas" w:cs="Times New Roman"/>
          <w:color w:val="D4D4D4"/>
          <w:sz w:val="21"/>
          <w:szCs w:val="21"/>
          <w:lang w:val="en-US" w:eastAsia="da-DK"/>
        </w:rPr>
        <w:t>:</w:t>
      </w:r>
    </w:p>
    <w:p w14:paraId="57B55F8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markStandUp</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641EAE82"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0819A3B9"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.walkRight</w:t>
      </w:r>
      <w:proofErr w:type="spellEnd"/>
      <w:proofErr w:type="gramEnd"/>
      <w:r w:rsidRPr="00D16626">
        <w:rPr>
          <w:rFonts w:ascii="Consolas" w:eastAsia="Times New Roman" w:hAnsi="Consolas" w:cs="Times New Roman"/>
          <w:color w:val="D4D4D4"/>
          <w:sz w:val="21"/>
          <w:szCs w:val="21"/>
          <w:lang w:val="en-US" w:eastAsia="da-DK"/>
        </w:rPr>
        <w:t>:</w:t>
      </w:r>
    </w:p>
    <w:p w14:paraId="5AAA924C"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markStandRight</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5CBB6040"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1B684DA5"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.walkLeft</w:t>
      </w:r>
      <w:proofErr w:type="spellEnd"/>
      <w:proofErr w:type="gramEnd"/>
      <w:r w:rsidRPr="00D16626">
        <w:rPr>
          <w:rFonts w:ascii="Consolas" w:eastAsia="Times New Roman" w:hAnsi="Consolas" w:cs="Times New Roman"/>
          <w:color w:val="D4D4D4"/>
          <w:sz w:val="21"/>
          <w:szCs w:val="21"/>
          <w:lang w:val="en-US" w:eastAsia="da-DK"/>
        </w:rPr>
        <w:t>:</w:t>
      </w:r>
    </w:p>
    <w:p w14:paraId="0B7776FB"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markStandLeft</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011C2BF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0CF5FB9"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else</w:t>
      </w:r>
      <w:r w:rsidRPr="00D16626">
        <w:rPr>
          <w:rFonts w:ascii="Consolas" w:eastAsia="Times New Roman" w:hAnsi="Consolas" w:cs="Times New Roman"/>
          <w:color w:val="D4D4D4"/>
          <w:sz w:val="21"/>
          <w:szCs w:val="21"/>
          <w:lang w:val="en-US" w:eastAsia="da-DK"/>
        </w:rPr>
        <w:t>:</w:t>
      </w:r>
    </w:p>
    <w:p w14:paraId="1E981081"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4ABDF11A"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eastAsia="da-DK"/>
        </w:rPr>
        <w:t>self</w:t>
      </w:r>
      <w:r w:rsidRPr="00D16626">
        <w:rPr>
          <w:rFonts w:ascii="Consolas" w:eastAsia="Times New Roman" w:hAnsi="Consolas" w:cs="Times New Roman"/>
          <w:color w:val="D4D4D4"/>
          <w:sz w:val="21"/>
          <w:szCs w:val="21"/>
          <w:lang w:eastAsia="da-DK"/>
        </w:rPr>
        <w:t>.healthBar</w:t>
      </w:r>
      <w:proofErr w:type="spellEnd"/>
      <w:proofErr w:type="gramEnd"/>
      <w:r w:rsidRPr="00D16626">
        <w:rPr>
          <w:rFonts w:ascii="Consolas" w:eastAsia="Times New Roman" w:hAnsi="Consolas" w:cs="Times New Roman"/>
          <w:color w:val="D4D4D4"/>
          <w:sz w:val="21"/>
          <w:szCs w:val="21"/>
          <w:lang w:eastAsia="da-DK"/>
        </w:rPr>
        <w:t>()</w:t>
      </w:r>
    </w:p>
    <w:p w14:paraId="2D77AAF7" w14:textId="77777777" w:rsidR="00D16626" w:rsidRDefault="00D16626" w:rsidP="00D16626"/>
    <w:p w14:paraId="779788C7" w14:textId="67B18861" w:rsidR="00D539A9" w:rsidRPr="006871AD" w:rsidRDefault="008866E3" w:rsidP="00D16626">
      <w:pPr>
        <w:rPr>
          <w:b/>
          <w:bCs/>
        </w:rPr>
      </w:pPr>
      <w:r>
        <w:br w:type="page"/>
      </w:r>
      <w:r w:rsidRPr="006871AD">
        <w:rPr>
          <w:b/>
          <w:bCs/>
        </w:rPr>
        <w:lastRenderedPageBreak/>
        <w:t>Inventory-class:</w:t>
      </w:r>
    </w:p>
    <w:p w14:paraId="2A681399" w14:textId="733C5304" w:rsidR="0048095D" w:rsidRDefault="006871AD" w:rsidP="0048095D">
      <w:pPr>
        <w:pStyle w:val="Listeafsnit"/>
        <w:numPr>
          <w:ilvl w:val="0"/>
          <w:numId w:val="3"/>
        </w:numPr>
      </w:pPr>
      <w:r>
        <w:rPr>
          <w:noProof/>
        </w:rPr>
        <w:drawing>
          <wp:anchor distT="0" distB="0" distL="114300" distR="114300" simplePos="0" relativeHeight="251795456" behindDoc="0" locked="0" layoutInCell="1" allowOverlap="1" wp14:anchorId="60A99A80" wp14:editId="589361E0">
            <wp:simplePos x="0" y="0"/>
            <wp:positionH relativeFrom="margin">
              <wp:align>center</wp:align>
            </wp:positionH>
            <wp:positionV relativeFrom="paragraph">
              <wp:posOffset>774700</wp:posOffset>
            </wp:positionV>
            <wp:extent cx="3300680" cy="867130"/>
            <wp:effectExtent l="0" t="0" r="0" b="9525"/>
            <wp:wrapNone/>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45" t="758"/>
                    <a:stretch/>
                  </pic:blipFill>
                  <pic:spPr bwMode="auto">
                    <a:xfrm>
                      <a:off x="0" y="0"/>
                      <a:ext cx="3300680" cy="867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095D">
        <w:t>Inventory</w:t>
      </w:r>
      <w:r w:rsidR="00E572C4">
        <w:t xml:space="preserve"> </w:t>
      </w:r>
      <w:r w:rsidR="0048095D">
        <w:t xml:space="preserve">klassen har </w:t>
      </w:r>
      <w:r w:rsidR="00E572C4">
        <w:t xml:space="preserve">fire forskellige funktioner </w:t>
      </w:r>
      <w:r w:rsidR="00F95477">
        <w:t xml:space="preserve">som definerer tekst, som </w:t>
      </w:r>
      <w:r w:rsidR="00132CDB">
        <w:t xml:space="preserve">viser hvor mange man har af hver item. Der er også en funktion, </w:t>
      </w:r>
      <w:proofErr w:type="spellStart"/>
      <w:proofErr w:type="gramStart"/>
      <w:r w:rsidR="00132CDB">
        <w:t>draw</w:t>
      </w:r>
      <w:proofErr w:type="spellEnd"/>
      <w:r w:rsidR="00132CDB">
        <w:t>(</w:t>
      </w:r>
      <w:proofErr w:type="spellStart"/>
      <w:proofErr w:type="gramEnd"/>
      <w:r w:rsidR="00132CDB">
        <w:t>self</w:t>
      </w:r>
      <w:proofErr w:type="spellEnd"/>
      <w:r w:rsidR="00132CDB">
        <w:t xml:space="preserve">, </w:t>
      </w:r>
      <w:proofErr w:type="spellStart"/>
      <w:r w:rsidR="00132CDB">
        <w:t>win</w:t>
      </w:r>
      <w:proofErr w:type="spellEnd"/>
      <w:r w:rsidR="00132CDB">
        <w:t xml:space="preserve">), som kører de fire tidligere funktioner og </w:t>
      </w:r>
      <w:r w:rsidR="00B065B2">
        <w:t xml:space="preserve">placerer en skabelon til inventory og </w:t>
      </w:r>
      <w:r>
        <w:t>indsætter ikoner til hvert item bagved. Hele classen skaber dette resultat, og printer det på skærmen:</w:t>
      </w:r>
    </w:p>
    <w:p w14:paraId="4334E64F" w14:textId="3BD84783" w:rsidR="00E572C4" w:rsidRDefault="00E572C4" w:rsidP="00E572C4"/>
    <w:p w14:paraId="32E2846B" w14:textId="2A7676B9" w:rsidR="00E572C4" w:rsidRDefault="00E572C4" w:rsidP="00E572C4"/>
    <w:p w14:paraId="16884B42" w14:textId="77777777" w:rsidR="00E572C4" w:rsidRDefault="00E572C4" w:rsidP="00E572C4"/>
    <w:p w14:paraId="439CEEB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inventoryBackground = </w:t>
      </w:r>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r w:rsidRPr="0048095D">
        <w:rPr>
          <w:rFonts w:ascii="Consolas" w:eastAsia="Times New Roman" w:hAnsi="Consolas" w:cs="Times New Roman"/>
          <w:color w:val="CE9178"/>
          <w:sz w:val="21"/>
          <w:szCs w:val="21"/>
          <w:lang w:val="en-US" w:eastAsia="da-DK"/>
        </w:rPr>
        <w:t>"assets/Inventory/Inventory.png"</w:t>
      </w:r>
      <w:r w:rsidRPr="0048095D">
        <w:rPr>
          <w:rFonts w:ascii="Consolas" w:eastAsia="Times New Roman" w:hAnsi="Consolas" w:cs="Times New Roman"/>
          <w:color w:val="D4D4D4"/>
          <w:sz w:val="21"/>
          <w:szCs w:val="21"/>
          <w:lang w:val="en-US" w:eastAsia="da-DK"/>
        </w:rPr>
        <w:t>)</w:t>
      </w:r>
    </w:p>
    <w:p w14:paraId="767F92E9"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roofErr w:type="spellStart"/>
      <w:r w:rsidRPr="0048095D">
        <w:rPr>
          <w:rFonts w:ascii="Consolas" w:eastAsia="Times New Roman" w:hAnsi="Consolas" w:cs="Times New Roman"/>
          <w:color w:val="D4D4D4"/>
          <w:sz w:val="21"/>
          <w:szCs w:val="21"/>
          <w:lang w:val="en-US" w:eastAsia="da-DK"/>
        </w:rPr>
        <w:t>inventoryPizza</w:t>
      </w:r>
      <w:proofErr w:type="spellEnd"/>
      <w:r w:rsidRPr="0048095D">
        <w:rPr>
          <w:rFonts w:ascii="Consolas" w:eastAsia="Times New Roman" w:hAnsi="Consolas" w:cs="Times New Roman"/>
          <w:color w:val="D4D4D4"/>
          <w:sz w:val="21"/>
          <w:szCs w:val="21"/>
          <w:lang w:val="en-US" w:eastAsia="da-DK"/>
        </w:rPr>
        <w:t> = </w:t>
      </w:r>
      <w:proofErr w:type="spellStart"/>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"assets/Inventory/minipizza.png"</w:t>
      </w:r>
      <w:r w:rsidRPr="0048095D">
        <w:rPr>
          <w:rFonts w:ascii="Consolas" w:eastAsia="Times New Roman" w:hAnsi="Consolas" w:cs="Times New Roman"/>
          <w:color w:val="D4D4D4"/>
          <w:sz w:val="21"/>
          <w:szCs w:val="21"/>
          <w:lang w:val="en-US" w:eastAsia="da-DK"/>
        </w:rPr>
        <w:t>)</w:t>
      </w:r>
    </w:p>
    <w:p w14:paraId="1733F51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inventoryBurger = </w:t>
      </w:r>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r w:rsidRPr="0048095D">
        <w:rPr>
          <w:rFonts w:ascii="Consolas" w:eastAsia="Times New Roman" w:hAnsi="Consolas" w:cs="Times New Roman"/>
          <w:color w:val="CE9178"/>
          <w:sz w:val="21"/>
          <w:szCs w:val="21"/>
          <w:lang w:val="en-US" w:eastAsia="da-DK"/>
        </w:rPr>
        <w:t>"assets/Inventory/miniburger.png"</w:t>
      </w:r>
      <w:r w:rsidRPr="0048095D">
        <w:rPr>
          <w:rFonts w:ascii="Consolas" w:eastAsia="Times New Roman" w:hAnsi="Consolas" w:cs="Times New Roman"/>
          <w:color w:val="D4D4D4"/>
          <w:sz w:val="21"/>
          <w:szCs w:val="21"/>
          <w:lang w:val="en-US" w:eastAsia="da-DK"/>
        </w:rPr>
        <w:t>)</w:t>
      </w:r>
    </w:p>
    <w:p w14:paraId="3F4D9A4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roofErr w:type="spellStart"/>
      <w:r w:rsidRPr="0048095D">
        <w:rPr>
          <w:rFonts w:ascii="Consolas" w:eastAsia="Times New Roman" w:hAnsi="Consolas" w:cs="Times New Roman"/>
          <w:color w:val="D4D4D4"/>
          <w:sz w:val="21"/>
          <w:szCs w:val="21"/>
          <w:lang w:val="en-US" w:eastAsia="da-DK"/>
        </w:rPr>
        <w:t>inventoryKaffe</w:t>
      </w:r>
      <w:proofErr w:type="spellEnd"/>
      <w:r w:rsidRPr="0048095D">
        <w:rPr>
          <w:rFonts w:ascii="Consolas" w:eastAsia="Times New Roman" w:hAnsi="Consolas" w:cs="Times New Roman"/>
          <w:color w:val="D4D4D4"/>
          <w:sz w:val="21"/>
          <w:szCs w:val="21"/>
          <w:lang w:val="en-US" w:eastAsia="da-DK"/>
        </w:rPr>
        <w:t> = </w:t>
      </w:r>
      <w:proofErr w:type="spellStart"/>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"assets/Inventory/kaffe.png"</w:t>
      </w:r>
      <w:r w:rsidRPr="0048095D">
        <w:rPr>
          <w:rFonts w:ascii="Consolas" w:eastAsia="Times New Roman" w:hAnsi="Consolas" w:cs="Times New Roman"/>
          <w:color w:val="D4D4D4"/>
          <w:sz w:val="21"/>
          <w:szCs w:val="21"/>
          <w:lang w:val="en-US" w:eastAsia="da-DK"/>
        </w:rPr>
        <w:t>)</w:t>
      </w:r>
    </w:p>
    <w:p w14:paraId="1F23FDA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inventoryEnergidrik = </w:t>
      </w:r>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r w:rsidRPr="0048095D">
        <w:rPr>
          <w:rFonts w:ascii="Consolas" w:eastAsia="Times New Roman" w:hAnsi="Consolas" w:cs="Times New Roman"/>
          <w:color w:val="CE9178"/>
          <w:sz w:val="21"/>
          <w:szCs w:val="21"/>
          <w:lang w:val="en-US" w:eastAsia="da-DK"/>
        </w:rPr>
        <w:t>"assets/Inventory/energidrik.png"</w:t>
      </w:r>
      <w:r w:rsidRPr="0048095D">
        <w:rPr>
          <w:rFonts w:ascii="Consolas" w:eastAsia="Times New Roman" w:hAnsi="Consolas" w:cs="Times New Roman"/>
          <w:color w:val="D4D4D4"/>
          <w:sz w:val="21"/>
          <w:szCs w:val="21"/>
          <w:lang w:val="en-US" w:eastAsia="da-DK"/>
        </w:rPr>
        <w:t>)</w:t>
      </w:r>
    </w:p>
    <w:p w14:paraId="42C7503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569CD6"/>
          <w:sz w:val="21"/>
          <w:szCs w:val="21"/>
          <w:lang w:val="en-US" w:eastAsia="da-DK"/>
        </w:rPr>
        <w:t>class</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4EC9B0"/>
          <w:sz w:val="21"/>
          <w:szCs w:val="21"/>
          <w:lang w:val="en-US" w:eastAsia="da-DK"/>
        </w:rPr>
        <w:t>inventory</w:t>
      </w:r>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4EC9B0"/>
          <w:sz w:val="21"/>
          <w:szCs w:val="21"/>
          <w:lang w:val="en-US" w:eastAsia="da-DK"/>
        </w:rPr>
        <w:t>object</w:t>
      </w:r>
      <w:r w:rsidRPr="0048095D">
        <w:rPr>
          <w:rFonts w:ascii="Consolas" w:eastAsia="Times New Roman" w:hAnsi="Consolas" w:cs="Times New Roman"/>
          <w:color w:val="D4D4D4"/>
          <w:sz w:val="21"/>
          <w:szCs w:val="21"/>
          <w:lang w:val="en-US" w:eastAsia="da-DK"/>
        </w:rPr>
        <w:t>):</w:t>
      </w:r>
    </w:p>
    <w:p w14:paraId="735DA95E"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inventoryX</w:t>
      </w:r>
      <w:proofErr w:type="spellEnd"/>
      <w:r w:rsidRPr="0048095D">
        <w:rPr>
          <w:rFonts w:ascii="Consolas" w:eastAsia="Times New Roman" w:hAnsi="Consolas" w:cs="Times New Roman"/>
          <w:color w:val="D4D4D4"/>
          <w:sz w:val="21"/>
          <w:szCs w:val="21"/>
          <w:lang w:val="en-US" w:eastAsia="da-DK"/>
        </w:rPr>
        <w:t> = </w:t>
      </w:r>
      <w:r w:rsidRPr="0048095D">
        <w:rPr>
          <w:rFonts w:ascii="Consolas" w:eastAsia="Times New Roman" w:hAnsi="Consolas" w:cs="Times New Roman"/>
          <w:color w:val="B5CEA8"/>
          <w:sz w:val="21"/>
          <w:szCs w:val="21"/>
          <w:lang w:val="en-US" w:eastAsia="da-DK"/>
        </w:rPr>
        <w:t>1470</w:t>
      </w:r>
    </w:p>
    <w:p w14:paraId="6B37755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inventoryY</w:t>
      </w:r>
      <w:proofErr w:type="spellEnd"/>
      <w:r w:rsidRPr="0048095D">
        <w:rPr>
          <w:rFonts w:ascii="Consolas" w:eastAsia="Times New Roman" w:hAnsi="Consolas" w:cs="Times New Roman"/>
          <w:color w:val="D4D4D4"/>
          <w:sz w:val="21"/>
          <w:szCs w:val="21"/>
          <w:lang w:val="en-US" w:eastAsia="da-DK"/>
        </w:rPr>
        <w:t> = </w:t>
      </w:r>
      <w:r w:rsidRPr="0048095D">
        <w:rPr>
          <w:rFonts w:ascii="Consolas" w:eastAsia="Times New Roman" w:hAnsi="Consolas" w:cs="Times New Roman"/>
          <w:color w:val="B5CEA8"/>
          <w:sz w:val="21"/>
          <w:szCs w:val="21"/>
          <w:lang w:val="en-US" w:eastAsia="da-DK"/>
        </w:rPr>
        <w:t>960</w:t>
      </w:r>
    </w:p>
    <w:p w14:paraId="499E07C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4E9DA13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CDCAA"/>
          <w:sz w:val="21"/>
          <w:szCs w:val="21"/>
          <w:lang w:val="en-US" w:eastAsia="da-DK"/>
        </w:rPr>
        <w:t>pizzaInvCount</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103F2DE7"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Tekst</w:t>
      </w:r>
      <w:proofErr w:type="spellEnd"/>
    </w:p>
    <w:p w14:paraId="62D0A5B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fontInventory</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pg.</w:t>
      </w:r>
      <w:proofErr w:type="gramStart"/>
      <w:r w:rsidRPr="0048095D">
        <w:rPr>
          <w:rFonts w:ascii="Consolas" w:eastAsia="Times New Roman" w:hAnsi="Consolas" w:cs="Times New Roman"/>
          <w:color w:val="D4D4D4"/>
          <w:sz w:val="21"/>
          <w:szCs w:val="21"/>
          <w:lang w:val="en-US" w:eastAsia="da-DK"/>
        </w:rPr>
        <w:t>font.Font</w:t>
      </w:r>
      <w:proofErr w:type="spellEnd"/>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79737E6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proofErr w:type="gramStart"/>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w:t>
      </w:r>
      <w:proofErr w:type="spellStart"/>
      <w:proofErr w:type="gramEnd"/>
      <w:r w:rsidRPr="0048095D">
        <w:rPr>
          <w:rFonts w:ascii="Consolas" w:eastAsia="Times New Roman" w:hAnsi="Consolas" w:cs="Times New Roman"/>
          <w:color w:val="D4D4D4"/>
          <w:sz w:val="21"/>
          <w:szCs w:val="21"/>
          <w:lang w:val="en-US" w:eastAsia="da-DK"/>
        </w:rPr>
        <w:t>Variabler.pizza</w:t>
      </w:r>
      <w:proofErr w:type="spellEnd"/>
      <w:r w:rsidRPr="0048095D">
        <w:rPr>
          <w:rFonts w:ascii="Consolas" w:eastAsia="Times New Roman" w:hAnsi="Consolas" w:cs="Times New Roman"/>
          <w:color w:val="D4D4D4"/>
          <w:sz w:val="21"/>
          <w:szCs w:val="21"/>
          <w:lang w:val="en-US" w:eastAsia="da-DK"/>
        </w:rPr>
        <w:t>)</w:t>
      </w:r>
    </w:p>
    <w:p w14:paraId="5EC441F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2A230B1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textSetting.get_</w:t>
      </w:r>
      <w:proofErr w:type="gramStart"/>
      <w:r w:rsidRPr="0048095D">
        <w:rPr>
          <w:rFonts w:ascii="Consolas" w:eastAsia="Times New Roman" w:hAnsi="Consolas" w:cs="Times New Roman"/>
          <w:color w:val="D4D4D4"/>
          <w:sz w:val="21"/>
          <w:szCs w:val="21"/>
          <w:lang w:val="en-US" w:eastAsia="da-DK"/>
        </w:rPr>
        <w:t>rect</w:t>
      </w:r>
      <w:proofErr w:type="spellEnd"/>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D4D4D4"/>
          <w:sz w:val="21"/>
          <w:szCs w:val="21"/>
          <w:lang w:val="en-US" w:eastAsia="da-DK"/>
        </w:rPr>
        <w:t>)</w:t>
      </w:r>
    </w:p>
    <w:p w14:paraId="1D6CC526"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B5CEA8"/>
          <w:sz w:val="21"/>
          <w:szCs w:val="21"/>
          <w:lang w:val="en-US" w:eastAsia="da-DK"/>
        </w:rPr>
        <w:t>91</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70D4163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D4D4D4"/>
          <w:sz w:val="21"/>
          <w:szCs w:val="21"/>
          <w:lang w:val="en-US" w:eastAsia="da-DK"/>
        </w:rPr>
        <w:t>win.blit</w:t>
      </w:r>
      <w:proofErr w:type="spellEnd"/>
      <w:proofErr w:type="gramEnd"/>
      <w:r w:rsidRPr="0048095D">
        <w:rPr>
          <w:rFonts w:ascii="Consolas" w:eastAsia="Times New Roman" w:hAnsi="Consolas" w:cs="Times New Roman"/>
          <w:color w:val="D4D4D4"/>
          <w:sz w:val="21"/>
          <w:szCs w:val="21"/>
          <w:lang w:val="en-US" w:eastAsia="da-DK"/>
        </w:rPr>
        <w:t>(</w:t>
      </w:r>
      <w:proofErr w:type="spellStart"/>
      <w:r w:rsidRPr="0048095D">
        <w:rPr>
          <w:rFonts w:ascii="Consolas" w:eastAsia="Times New Roman" w:hAnsi="Consolas" w:cs="Times New Roman"/>
          <w:color w:val="D4D4D4"/>
          <w:sz w:val="21"/>
          <w:szCs w:val="21"/>
          <w:lang w:val="en-US" w:eastAsia="da-DK"/>
        </w:rPr>
        <w:t>textSetting</w:t>
      </w:r>
      <w:proofErr w:type="spellEnd"/>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w:t>
      </w:r>
    </w:p>
    <w:p w14:paraId="136482B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11F848D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CDCAA"/>
          <w:sz w:val="21"/>
          <w:szCs w:val="21"/>
          <w:lang w:val="en-US" w:eastAsia="da-DK"/>
        </w:rPr>
        <w:t>burgerInvCount</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7D0EC16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Tekst</w:t>
      </w:r>
      <w:proofErr w:type="spellEnd"/>
    </w:p>
    <w:p w14:paraId="3A1DBAAC"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fontInventory</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pg.</w:t>
      </w:r>
      <w:proofErr w:type="gramStart"/>
      <w:r w:rsidRPr="0048095D">
        <w:rPr>
          <w:rFonts w:ascii="Consolas" w:eastAsia="Times New Roman" w:hAnsi="Consolas" w:cs="Times New Roman"/>
          <w:color w:val="D4D4D4"/>
          <w:sz w:val="21"/>
          <w:szCs w:val="21"/>
          <w:lang w:val="en-US" w:eastAsia="da-DK"/>
        </w:rPr>
        <w:t>font.Font</w:t>
      </w:r>
      <w:proofErr w:type="spellEnd"/>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218F2BE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proofErr w:type="gramStart"/>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w:t>
      </w:r>
      <w:proofErr w:type="spellStart"/>
      <w:proofErr w:type="gramEnd"/>
      <w:r w:rsidRPr="0048095D">
        <w:rPr>
          <w:rFonts w:ascii="Consolas" w:eastAsia="Times New Roman" w:hAnsi="Consolas" w:cs="Times New Roman"/>
          <w:color w:val="D4D4D4"/>
          <w:sz w:val="21"/>
          <w:szCs w:val="21"/>
          <w:lang w:val="en-US" w:eastAsia="da-DK"/>
        </w:rPr>
        <w:t>Variabler.burger</w:t>
      </w:r>
      <w:proofErr w:type="spellEnd"/>
      <w:r w:rsidRPr="0048095D">
        <w:rPr>
          <w:rFonts w:ascii="Consolas" w:eastAsia="Times New Roman" w:hAnsi="Consolas" w:cs="Times New Roman"/>
          <w:color w:val="D4D4D4"/>
          <w:sz w:val="21"/>
          <w:szCs w:val="21"/>
          <w:lang w:val="en-US" w:eastAsia="da-DK"/>
        </w:rPr>
        <w:t>)</w:t>
      </w:r>
    </w:p>
    <w:p w14:paraId="0C9336F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06AFC47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textSetting.get_</w:t>
      </w:r>
      <w:proofErr w:type="gramStart"/>
      <w:r w:rsidRPr="0048095D">
        <w:rPr>
          <w:rFonts w:ascii="Consolas" w:eastAsia="Times New Roman" w:hAnsi="Consolas" w:cs="Times New Roman"/>
          <w:color w:val="D4D4D4"/>
          <w:sz w:val="21"/>
          <w:szCs w:val="21"/>
          <w:lang w:val="en-US" w:eastAsia="da-DK"/>
        </w:rPr>
        <w:t>rect</w:t>
      </w:r>
      <w:proofErr w:type="spellEnd"/>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D4D4D4"/>
          <w:sz w:val="21"/>
          <w:szCs w:val="21"/>
          <w:lang w:val="en-US" w:eastAsia="da-DK"/>
        </w:rPr>
        <w:t>)</w:t>
      </w:r>
    </w:p>
    <w:p w14:paraId="20101DC9"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B5CEA8"/>
          <w:sz w:val="21"/>
          <w:szCs w:val="21"/>
          <w:lang w:val="en-US" w:eastAsia="da-DK"/>
        </w:rPr>
        <w:t>204</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25536FB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D4D4D4"/>
          <w:sz w:val="21"/>
          <w:szCs w:val="21"/>
          <w:lang w:val="en-US" w:eastAsia="da-DK"/>
        </w:rPr>
        <w:t>win.blit</w:t>
      </w:r>
      <w:proofErr w:type="spellEnd"/>
      <w:proofErr w:type="gramEnd"/>
      <w:r w:rsidRPr="0048095D">
        <w:rPr>
          <w:rFonts w:ascii="Consolas" w:eastAsia="Times New Roman" w:hAnsi="Consolas" w:cs="Times New Roman"/>
          <w:color w:val="D4D4D4"/>
          <w:sz w:val="21"/>
          <w:szCs w:val="21"/>
          <w:lang w:val="en-US" w:eastAsia="da-DK"/>
        </w:rPr>
        <w:t>(</w:t>
      </w:r>
      <w:proofErr w:type="spellStart"/>
      <w:r w:rsidRPr="0048095D">
        <w:rPr>
          <w:rFonts w:ascii="Consolas" w:eastAsia="Times New Roman" w:hAnsi="Consolas" w:cs="Times New Roman"/>
          <w:color w:val="D4D4D4"/>
          <w:sz w:val="21"/>
          <w:szCs w:val="21"/>
          <w:lang w:val="en-US" w:eastAsia="da-DK"/>
        </w:rPr>
        <w:t>textSetting</w:t>
      </w:r>
      <w:proofErr w:type="spellEnd"/>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w:t>
      </w:r>
    </w:p>
    <w:p w14:paraId="0CF205E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3BD8D51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CDCAA"/>
          <w:sz w:val="21"/>
          <w:szCs w:val="21"/>
          <w:lang w:val="en-US" w:eastAsia="da-DK"/>
        </w:rPr>
        <w:t>kaffeInvCount</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0872D3D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Tekst</w:t>
      </w:r>
      <w:proofErr w:type="spellEnd"/>
    </w:p>
    <w:p w14:paraId="3835400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fontInventory</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pg.</w:t>
      </w:r>
      <w:proofErr w:type="gramStart"/>
      <w:r w:rsidRPr="0048095D">
        <w:rPr>
          <w:rFonts w:ascii="Consolas" w:eastAsia="Times New Roman" w:hAnsi="Consolas" w:cs="Times New Roman"/>
          <w:color w:val="D4D4D4"/>
          <w:sz w:val="21"/>
          <w:szCs w:val="21"/>
          <w:lang w:val="en-US" w:eastAsia="da-DK"/>
        </w:rPr>
        <w:t>font.Font</w:t>
      </w:r>
      <w:proofErr w:type="spellEnd"/>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6DE57E5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proofErr w:type="gramStart"/>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w:t>
      </w:r>
      <w:proofErr w:type="spellStart"/>
      <w:proofErr w:type="gramEnd"/>
      <w:r w:rsidRPr="0048095D">
        <w:rPr>
          <w:rFonts w:ascii="Consolas" w:eastAsia="Times New Roman" w:hAnsi="Consolas" w:cs="Times New Roman"/>
          <w:color w:val="D4D4D4"/>
          <w:sz w:val="21"/>
          <w:szCs w:val="21"/>
          <w:lang w:val="en-US" w:eastAsia="da-DK"/>
        </w:rPr>
        <w:t>Variabler.kaffe</w:t>
      </w:r>
      <w:proofErr w:type="spellEnd"/>
      <w:r w:rsidRPr="0048095D">
        <w:rPr>
          <w:rFonts w:ascii="Consolas" w:eastAsia="Times New Roman" w:hAnsi="Consolas" w:cs="Times New Roman"/>
          <w:color w:val="D4D4D4"/>
          <w:sz w:val="21"/>
          <w:szCs w:val="21"/>
          <w:lang w:val="en-US" w:eastAsia="da-DK"/>
        </w:rPr>
        <w:t>)</w:t>
      </w:r>
    </w:p>
    <w:p w14:paraId="182BD15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640B412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textSetting.get_</w:t>
      </w:r>
      <w:proofErr w:type="gramStart"/>
      <w:r w:rsidRPr="0048095D">
        <w:rPr>
          <w:rFonts w:ascii="Consolas" w:eastAsia="Times New Roman" w:hAnsi="Consolas" w:cs="Times New Roman"/>
          <w:color w:val="D4D4D4"/>
          <w:sz w:val="21"/>
          <w:szCs w:val="21"/>
          <w:lang w:val="en-US" w:eastAsia="da-DK"/>
        </w:rPr>
        <w:t>rect</w:t>
      </w:r>
      <w:proofErr w:type="spellEnd"/>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D4D4D4"/>
          <w:sz w:val="21"/>
          <w:szCs w:val="21"/>
          <w:lang w:val="en-US" w:eastAsia="da-DK"/>
        </w:rPr>
        <w:t>)</w:t>
      </w:r>
    </w:p>
    <w:p w14:paraId="1ECEB49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B5CEA8"/>
          <w:sz w:val="21"/>
          <w:szCs w:val="21"/>
          <w:lang w:val="en-US" w:eastAsia="da-DK"/>
        </w:rPr>
        <w:t>318</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7AF27BF0"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D4D4D4"/>
          <w:sz w:val="21"/>
          <w:szCs w:val="21"/>
          <w:lang w:val="en-US" w:eastAsia="da-DK"/>
        </w:rPr>
        <w:t>win.blit</w:t>
      </w:r>
      <w:proofErr w:type="spellEnd"/>
      <w:proofErr w:type="gramEnd"/>
      <w:r w:rsidRPr="0048095D">
        <w:rPr>
          <w:rFonts w:ascii="Consolas" w:eastAsia="Times New Roman" w:hAnsi="Consolas" w:cs="Times New Roman"/>
          <w:color w:val="D4D4D4"/>
          <w:sz w:val="21"/>
          <w:szCs w:val="21"/>
          <w:lang w:val="en-US" w:eastAsia="da-DK"/>
        </w:rPr>
        <w:t>(</w:t>
      </w:r>
      <w:proofErr w:type="spellStart"/>
      <w:r w:rsidRPr="0048095D">
        <w:rPr>
          <w:rFonts w:ascii="Consolas" w:eastAsia="Times New Roman" w:hAnsi="Consolas" w:cs="Times New Roman"/>
          <w:color w:val="D4D4D4"/>
          <w:sz w:val="21"/>
          <w:szCs w:val="21"/>
          <w:lang w:val="en-US" w:eastAsia="da-DK"/>
        </w:rPr>
        <w:t>textSetting</w:t>
      </w:r>
      <w:proofErr w:type="spellEnd"/>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w:t>
      </w:r>
    </w:p>
    <w:p w14:paraId="43898EC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0F37A4BE"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lastRenderedPageBreak/>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CDCAA"/>
          <w:sz w:val="21"/>
          <w:szCs w:val="21"/>
          <w:lang w:val="en-US" w:eastAsia="da-DK"/>
        </w:rPr>
        <w:t>energidrikInvCount</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64B7B9D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Tekst</w:t>
      </w:r>
      <w:proofErr w:type="spellEnd"/>
    </w:p>
    <w:p w14:paraId="7760EBAE"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fontInventory</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pg.</w:t>
      </w:r>
      <w:proofErr w:type="gramStart"/>
      <w:r w:rsidRPr="0048095D">
        <w:rPr>
          <w:rFonts w:ascii="Consolas" w:eastAsia="Times New Roman" w:hAnsi="Consolas" w:cs="Times New Roman"/>
          <w:color w:val="D4D4D4"/>
          <w:sz w:val="21"/>
          <w:szCs w:val="21"/>
          <w:lang w:val="en-US" w:eastAsia="da-DK"/>
        </w:rPr>
        <w:t>font.Font</w:t>
      </w:r>
      <w:proofErr w:type="spellEnd"/>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5C3E611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proofErr w:type="gramStart"/>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w:t>
      </w:r>
      <w:proofErr w:type="spellStart"/>
      <w:proofErr w:type="gramEnd"/>
      <w:r w:rsidRPr="0048095D">
        <w:rPr>
          <w:rFonts w:ascii="Consolas" w:eastAsia="Times New Roman" w:hAnsi="Consolas" w:cs="Times New Roman"/>
          <w:color w:val="D4D4D4"/>
          <w:sz w:val="21"/>
          <w:szCs w:val="21"/>
          <w:lang w:val="en-US" w:eastAsia="da-DK"/>
        </w:rPr>
        <w:t>Variabler.energidrik</w:t>
      </w:r>
      <w:proofErr w:type="spellEnd"/>
      <w:r w:rsidRPr="0048095D">
        <w:rPr>
          <w:rFonts w:ascii="Consolas" w:eastAsia="Times New Roman" w:hAnsi="Consolas" w:cs="Times New Roman"/>
          <w:color w:val="D4D4D4"/>
          <w:sz w:val="21"/>
          <w:szCs w:val="21"/>
          <w:lang w:val="en-US" w:eastAsia="da-DK"/>
        </w:rPr>
        <w:t>)</w:t>
      </w:r>
    </w:p>
    <w:p w14:paraId="60201C0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4AE1175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textSetting.get_</w:t>
      </w:r>
      <w:proofErr w:type="gramStart"/>
      <w:r w:rsidRPr="0048095D">
        <w:rPr>
          <w:rFonts w:ascii="Consolas" w:eastAsia="Times New Roman" w:hAnsi="Consolas" w:cs="Times New Roman"/>
          <w:color w:val="D4D4D4"/>
          <w:sz w:val="21"/>
          <w:szCs w:val="21"/>
          <w:lang w:val="en-US" w:eastAsia="da-DK"/>
        </w:rPr>
        <w:t>rect</w:t>
      </w:r>
      <w:proofErr w:type="spellEnd"/>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D4D4D4"/>
          <w:sz w:val="21"/>
          <w:szCs w:val="21"/>
          <w:lang w:val="en-US" w:eastAsia="da-DK"/>
        </w:rPr>
        <w:t>)</w:t>
      </w:r>
    </w:p>
    <w:p w14:paraId="3849E8D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B5CEA8"/>
          <w:sz w:val="21"/>
          <w:szCs w:val="21"/>
          <w:lang w:val="en-US" w:eastAsia="da-DK"/>
        </w:rPr>
        <w:t>427</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0676070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D4D4D4"/>
          <w:sz w:val="21"/>
          <w:szCs w:val="21"/>
          <w:lang w:val="en-US" w:eastAsia="da-DK"/>
        </w:rPr>
        <w:t>win.blit</w:t>
      </w:r>
      <w:proofErr w:type="spellEnd"/>
      <w:proofErr w:type="gramEnd"/>
      <w:r w:rsidRPr="0048095D">
        <w:rPr>
          <w:rFonts w:ascii="Consolas" w:eastAsia="Times New Roman" w:hAnsi="Consolas" w:cs="Times New Roman"/>
          <w:color w:val="D4D4D4"/>
          <w:sz w:val="21"/>
          <w:szCs w:val="21"/>
          <w:lang w:val="en-US" w:eastAsia="da-DK"/>
        </w:rPr>
        <w:t>(</w:t>
      </w:r>
      <w:proofErr w:type="spellStart"/>
      <w:r w:rsidRPr="0048095D">
        <w:rPr>
          <w:rFonts w:ascii="Consolas" w:eastAsia="Times New Roman" w:hAnsi="Consolas" w:cs="Times New Roman"/>
          <w:color w:val="D4D4D4"/>
          <w:sz w:val="21"/>
          <w:szCs w:val="21"/>
          <w:lang w:val="en-US" w:eastAsia="da-DK"/>
        </w:rPr>
        <w:t>textSetting</w:t>
      </w:r>
      <w:proofErr w:type="spellEnd"/>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w:t>
      </w:r>
    </w:p>
    <w:p w14:paraId="78F759B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443AF0E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CDCAA"/>
          <w:sz w:val="21"/>
          <w:szCs w:val="21"/>
          <w:lang w:val="en-US" w:eastAsia="da-DK"/>
        </w:rPr>
        <w:t>draw</w:t>
      </w:r>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9CDCFE"/>
          <w:sz w:val="21"/>
          <w:szCs w:val="21"/>
          <w:lang w:val="en-US" w:eastAsia="da-DK"/>
        </w:rPr>
        <w:t>win</w:t>
      </w:r>
      <w:r w:rsidRPr="0048095D">
        <w:rPr>
          <w:rFonts w:ascii="Consolas" w:eastAsia="Times New Roman" w:hAnsi="Consolas" w:cs="Times New Roman"/>
          <w:color w:val="D4D4D4"/>
          <w:sz w:val="21"/>
          <w:szCs w:val="21"/>
          <w:lang w:val="en-US" w:eastAsia="da-DK"/>
        </w:rPr>
        <w:t>):</w:t>
      </w:r>
    </w:p>
    <w:p w14:paraId="24393D0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(inventoryPizza,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2</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p>
    <w:p w14:paraId="42E68D88"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(inventoryBurger,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115</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13</w:t>
      </w:r>
      <w:r w:rsidRPr="0048095D">
        <w:rPr>
          <w:rFonts w:ascii="Consolas" w:eastAsia="Times New Roman" w:hAnsi="Consolas" w:cs="Times New Roman"/>
          <w:color w:val="D4D4D4"/>
          <w:sz w:val="21"/>
          <w:szCs w:val="21"/>
          <w:lang w:val="en-US" w:eastAsia="da-DK"/>
        </w:rPr>
        <w:t>))</w:t>
      </w:r>
    </w:p>
    <w:p w14:paraId="21D07466"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(inventoryKaffe,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180</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24</w:t>
      </w:r>
      <w:r w:rsidRPr="0048095D">
        <w:rPr>
          <w:rFonts w:ascii="Consolas" w:eastAsia="Times New Roman" w:hAnsi="Consolas" w:cs="Times New Roman"/>
          <w:color w:val="D4D4D4"/>
          <w:sz w:val="21"/>
          <w:szCs w:val="21"/>
          <w:lang w:val="en-US" w:eastAsia="da-DK"/>
        </w:rPr>
        <w:t>))</w:t>
      </w:r>
    </w:p>
    <w:p w14:paraId="550E264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(inventoryEnergidrik,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291</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35</w:t>
      </w:r>
      <w:r w:rsidRPr="0048095D">
        <w:rPr>
          <w:rFonts w:ascii="Consolas" w:eastAsia="Times New Roman" w:hAnsi="Consolas" w:cs="Times New Roman"/>
          <w:color w:val="D4D4D4"/>
          <w:sz w:val="21"/>
          <w:szCs w:val="21"/>
          <w:lang w:val="en-US" w:eastAsia="da-DK"/>
        </w:rPr>
        <w:t>))</w:t>
      </w:r>
    </w:p>
    <w:p w14:paraId="1AE0291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(inventoryBackground,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p>
    <w:p w14:paraId="2496593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36EA3DD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.pizzaInvCount</w:t>
      </w:r>
      <w:proofErr w:type="spellEnd"/>
      <w:proofErr w:type="gramEnd"/>
      <w:r w:rsidRPr="0048095D">
        <w:rPr>
          <w:rFonts w:ascii="Consolas" w:eastAsia="Times New Roman" w:hAnsi="Consolas" w:cs="Times New Roman"/>
          <w:color w:val="D4D4D4"/>
          <w:sz w:val="21"/>
          <w:szCs w:val="21"/>
          <w:lang w:val="en-US" w:eastAsia="da-DK"/>
        </w:rPr>
        <w:t>()</w:t>
      </w:r>
    </w:p>
    <w:p w14:paraId="53545D2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.burgerInvCount</w:t>
      </w:r>
      <w:proofErr w:type="spellEnd"/>
      <w:proofErr w:type="gramEnd"/>
      <w:r w:rsidRPr="0048095D">
        <w:rPr>
          <w:rFonts w:ascii="Consolas" w:eastAsia="Times New Roman" w:hAnsi="Consolas" w:cs="Times New Roman"/>
          <w:color w:val="D4D4D4"/>
          <w:sz w:val="21"/>
          <w:szCs w:val="21"/>
          <w:lang w:val="en-US" w:eastAsia="da-DK"/>
        </w:rPr>
        <w:t>()</w:t>
      </w:r>
    </w:p>
    <w:p w14:paraId="668612B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.kaffeInvCount</w:t>
      </w:r>
      <w:proofErr w:type="spellEnd"/>
      <w:proofErr w:type="gramEnd"/>
      <w:r w:rsidRPr="0048095D">
        <w:rPr>
          <w:rFonts w:ascii="Consolas" w:eastAsia="Times New Roman" w:hAnsi="Consolas" w:cs="Times New Roman"/>
          <w:color w:val="D4D4D4"/>
          <w:sz w:val="21"/>
          <w:szCs w:val="21"/>
          <w:lang w:val="en-US" w:eastAsia="da-DK"/>
        </w:rPr>
        <w:t>()</w:t>
      </w:r>
    </w:p>
    <w:p w14:paraId="4088816C"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569CD6"/>
          <w:sz w:val="21"/>
          <w:szCs w:val="21"/>
          <w:lang w:eastAsia="da-DK"/>
        </w:rPr>
        <w:t>self</w:t>
      </w:r>
      <w:r w:rsidRPr="0048095D">
        <w:rPr>
          <w:rFonts w:ascii="Consolas" w:eastAsia="Times New Roman" w:hAnsi="Consolas" w:cs="Times New Roman"/>
          <w:color w:val="D4D4D4"/>
          <w:sz w:val="21"/>
          <w:szCs w:val="21"/>
          <w:lang w:eastAsia="da-DK"/>
        </w:rPr>
        <w:t>.energidrikInvCount</w:t>
      </w:r>
      <w:proofErr w:type="spellEnd"/>
      <w:proofErr w:type="gramEnd"/>
      <w:r w:rsidRPr="0048095D">
        <w:rPr>
          <w:rFonts w:ascii="Consolas" w:eastAsia="Times New Roman" w:hAnsi="Consolas" w:cs="Times New Roman"/>
          <w:color w:val="D4D4D4"/>
          <w:sz w:val="21"/>
          <w:szCs w:val="21"/>
          <w:lang w:eastAsia="da-DK"/>
        </w:rPr>
        <w:t>()</w:t>
      </w:r>
    </w:p>
    <w:p w14:paraId="7E45798C" w14:textId="77777777" w:rsidR="001B54A9" w:rsidRDefault="001B54A9" w:rsidP="001B54A9"/>
    <w:p w14:paraId="54249E0D" w14:textId="390CC5C1" w:rsidR="00BF33F6" w:rsidRDefault="00BF33F6" w:rsidP="001B54A9">
      <w:pPr>
        <w:rPr>
          <w:b/>
          <w:bCs/>
        </w:rPr>
      </w:pPr>
      <w:r w:rsidRPr="00BF33F6">
        <w:rPr>
          <w:b/>
          <w:bCs/>
        </w:rPr>
        <w:t>Save</w:t>
      </w:r>
      <w:r>
        <w:rPr>
          <w:b/>
          <w:bCs/>
        </w:rPr>
        <w:t>-funktion:</w:t>
      </w:r>
    </w:p>
    <w:p w14:paraId="3A0B6185" w14:textId="0A647B55" w:rsidR="00BF33F6" w:rsidRPr="00BF33F6" w:rsidRDefault="00BF33F6" w:rsidP="00BF33F6">
      <w:pPr>
        <w:pStyle w:val="Listeafsnit"/>
        <w:numPr>
          <w:ilvl w:val="0"/>
          <w:numId w:val="3"/>
        </w:numPr>
        <w:rPr>
          <w:b/>
          <w:bCs/>
        </w:rPr>
      </w:pPr>
      <w:r>
        <w:t xml:space="preserve">Forskellige variabler gemmes i saveFile1.py. På den måde kan vi bestemme hvad der skal være gemt når spillet åbnes igen. </w:t>
      </w:r>
    </w:p>
    <w:p w14:paraId="1C322D6B"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C586C0"/>
          <w:sz w:val="21"/>
          <w:szCs w:val="21"/>
          <w:lang w:val="en-US" w:eastAsia="da-DK"/>
        </w:rPr>
        <w:t>if</w:t>
      </w:r>
      <w:r w:rsidRPr="00BF33F6">
        <w:rPr>
          <w:rFonts w:ascii="Consolas" w:eastAsia="Times New Roman" w:hAnsi="Consolas" w:cs="Times New Roman"/>
          <w:color w:val="D4D4D4"/>
          <w:sz w:val="21"/>
          <w:szCs w:val="21"/>
          <w:lang w:val="en-US" w:eastAsia="da-DK"/>
        </w:rPr>
        <w:t> keys[</w:t>
      </w:r>
      <w:proofErr w:type="spellStart"/>
      <w:proofErr w:type="gramStart"/>
      <w:r w:rsidRPr="00BF33F6">
        <w:rPr>
          <w:rFonts w:ascii="Consolas" w:eastAsia="Times New Roman" w:hAnsi="Consolas" w:cs="Times New Roman"/>
          <w:color w:val="D4D4D4"/>
          <w:sz w:val="21"/>
          <w:szCs w:val="21"/>
          <w:lang w:val="en-US" w:eastAsia="da-DK"/>
        </w:rPr>
        <w:t>pg.K</w:t>
      </w:r>
      <w:proofErr w:type="gramEnd"/>
      <w:r w:rsidRPr="00BF33F6">
        <w:rPr>
          <w:rFonts w:ascii="Consolas" w:eastAsia="Times New Roman" w:hAnsi="Consolas" w:cs="Times New Roman"/>
          <w:color w:val="D4D4D4"/>
          <w:sz w:val="21"/>
          <w:szCs w:val="21"/>
          <w:lang w:val="en-US" w:eastAsia="da-DK"/>
        </w:rPr>
        <w:t>_l</w:t>
      </w:r>
      <w:proofErr w:type="spellEnd"/>
      <w:r w:rsidRPr="00BF33F6">
        <w:rPr>
          <w:rFonts w:ascii="Consolas" w:eastAsia="Times New Roman" w:hAnsi="Consolas" w:cs="Times New Roman"/>
          <w:color w:val="D4D4D4"/>
          <w:sz w:val="21"/>
          <w:szCs w:val="21"/>
          <w:lang w:val="en-US" w:eastAsia="da-DK"/>
        </w:rPr>
        <w:t>]:</w:t>
      </w:r>
    </w:p>
    <w:p w14:paraId="4C050FCD"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D4D4D4"/>
          <w:sz w:val="21"/>
          <w:szCs w:val="21"/>
          <w:lang w:val="en-US" w:eastAsia="da-DK"/>
        </w:rPr>
        <w:t>            f = </w:t>
      </w:r>
      <w:proofErr w:type="gramStart"/>
      <w:r w:rsidRPr="00BF33F6">
        <w:rPr>
          <w:rFonts w:ascii="Consolas" w:eastAsia="Times New Roman" w:hAnsi="Consolas" w:cs="Times New Roman"/>
          <w:color w:val="DCDCAA"/>
          <w:sz w:val="21"/>
          <w:szCs w:val="21"/>
          <w:lang w:val="en-US" w:eastAsia="da-DK"/>
        </w:rPr>
        <w:t>open</w:t>
      </w:r>
      <w:r w:rsidRPr="00BF33F6">
        <w:rPr>
          <w:rFonts w:ascii="Consolas" w:eastAsia="Times New Roman" w:hAnsi="Consolas" w:cs="Times New Roman"/>
          <w:color w:val="D4D4D4"/>
          <w:sz w:val="21"/>
          <w:szCs w:val="21"/>
          <w:lang w:val="en-US" w:eastAsia="da-DK"/>
        </w:rPr>
        <w:t>(</w:t>
      </w:r>
      <w:proofErr w:type="gramEnd"/>
      <w:r w:rsidRPr="00BF33F6">
        <w:rPr>
          <w:rFonts w:ascii="Consolas" w:eastAsia="Times New Roman" w:hAnsi="Consolas" w:cs="Times New Roman"/>
          <w:color w:val="CE9178"/>
          <w:sz w:val="21"/>
          <w:szCs w:val="21"/>
          <w:lang w:val="en-US" w:eastAsia="da-DK"/>
        </w:rPr>
        <w:t>"saveFile1.py"</w:t>
      </w:r>
      <w:r w:rsidRPr="00BF33F6">
        <w:rPr>
          <w:rFonts w:ascii="Consolas" w:eastAsia="Times New Roman" w:hAnsi="Consolas" w:cs="Times New Roman"/>
          <w:color w:val="D4D4D4"/>
          <w:sz w:val="21"/>
          <w:szCs w:val="21"/>
          <w:lang w:val="en-US" w:eastAsia="da-DK"/>
        </w:rPr>
        <w:t>, </w:t>
      </w:r>
      <w:r w:rsidRPr="00BF33F6">
        <w:rPr>
          <w:rFonts w:ascii="Consolas" w:eastAsia="Times New Roman" w:hAnsi="Consolas" w:cs="Times New Roman"/>
          <w:color w:val="CE9178"/>
          <w:sz w:val="21"/>
          <w:szCs w:val="21"/>
          <w:lang w:val="en-US" w:eastAsia="da-DK"/>
        </w:rPr>
        <w:t>"w"</w:t>
      </w:r>
      <w:r w:rsidRPr="00BF33F6">
        <w:rPr>
          <w:rFonts w:ascii="Consolas" w:eastAsia="Times New Roman" w:hAnsi="Consolas" w:cs="Times New Roman"/>
          <w:color w:val="D4D4D4"/>
          <w:sz w:val="21"/>
          <w:szCs w:val="21"/>
          <w:lang w:val="en-US" w:eastAsia="da-DK"/>
        </w:rPr>
        <w:t>)</w:t>
      </w:r>
    </w:p>
    <w:p w14:paraId="793C1292"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D4D4D4"/>
          <w:sz w:val="21"/>
          <w:szCs w:val="21"/>
          <w:lang w:val="en-US" w:eastAsia="da-DK"/>
        </w:rPr>
        <w:t>            </w:t>
      </w:r>
      <w:proofErr w:type="spellStart"/>
      <w:proofErr w:type="gramStart"/>
      <w:r w:rsidRPr="00BF33F6">
        <w:rPr>
          <w:rFonts w:ascii="Consolas" w:eastAsia="Times New Roman" w:hAnsi="Consolas" w:cs="Times New Roman"/>
          <w:color w:val="D4D4D4"/>
          <w:sz w:val="21"/>
          <w:szCs w:val="21"/>
          <w:lang w:val="en-US" w:eastAsia="da-DK"/>
        </w:rPr>
        <w:t>f.write</w:t>
      </w:r>
      <w:proofErr w:type="spellEnd"/>
      <w:proofErr w:type="gramEnd"/>
      <w:r w:rsidRPr="00BF33F6">
        <w:rPr>
          <w:rFonts w:ascii="Consolas" w:eastAsia="Times New Roman" w:hAnsi="Consolas" w:cs="Times New Roman"/>
          <w:color w:val="D4D4D4"/>
          <w:sz w:val="21"/>
          <w:szCs w:val="21"/>
          <w:lang w:val="en-US" w:eastAsia="da-DK"/>
        </w:rPr>
        <w:t>(</w:t>
      </w:r>
      <w:r w:rsidRPr="00BF33F6">
        <w:rPr>
          <w:rFonts w:ascii="Consolas" w:eastAsia="Times New Roman" w:hAnsi="Consolas" w:cs="Times New Roman"/>
          <w:color w:val="CE9178"/>
          <w:sz w:val="21"/>
          <w:szCs w:val="21"/>
          <w:lang w:val="en-US" w:eastAsia="da-DK"/>
        </w:rPr>
        <w:t>"import Classes"</w:t>
      </w:r>
      <w:r w:rsidRPr="00BF33F6">
        <w:rPr>
          <w:rFonts w:ascii="Consolas" w:eastAsia="Times New Roman" w:hAnsi="Consolas" w:cs="Times New Roman"/>
          <w:color w:val="D4D4D4"/>
          <w:sz w:val="21"/>
          <w:szCs w:val="21"/>
          <w:lang w:val="en-US" w:eastAsia="da-DK"/>
        </w:rPr>
        <w:t> + </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7BA7D"/>
          <w:sz w:val="21"/>
          <w:szCs w:val="21"/>
          <w:lang w:val="en-US" w:eastAsia="da-DK"/>
        </w:rPr>
        <w:t>\n</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4D4D4"/>
          <w:sz w:val="21"/>
          <w:szCs w:val="21"/>
          <w:lang w:val="en-US" w:eastAsia="da-DK"/>
        </w:rPr>
        <w:t>)</w:t>
      </w:r>
    </w:p>
    <w:p w14:paraId="10A168D9" w14:textId="77777777" w:rsidR="00BF33F6" w:rsidRPr="009324B7"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D4D4D4"/>
          <w:sz w:val="21"/>
          <w:szCs w:val="21"/>
          <w:lang w:val="en-US" w:eastAsia="da-DK"/>
        </w:rPr>
        <w:t>            </w:t>
      </w:r>
      <w:proofErr w:type="spellStart"/>
      <w:proofErr w:type="gramStart"/>
      <w:r w:rsidRPr="009324B7">
        <w:rPr>
          <w:rFonts w:ascii="Consolas" w:eastAsia="Times New Roman" w:hAnsi="Consolas" w:cs="Times New Roman"/>
          <w:color w:val="D4D4D4"/>
          <w:sz w:val="21"/>
          <w:szCs w:val="21"/>
          <w:lang w:val="en-US" w:eastAsia="da-DK"/>
        </w:rPr>
        <w:t>f.write</w:t>
      </w:r>
      <w:proofErr w:type="spellEnd"/>
      <w:proofErr w:type="gramEnd"/>
      <w:r w:rsidRPr="009324B7">
        <w:rPr>
          <w:rFonts w:ascii="Consolas" w:eastAsia="Times New Roman" w:hAnsi="Consolas" w:cs="Times New Roman"/>
          <w:color w:val="D4D4D4"/>
          <w:sz w:val="21"/>
          <w:szCs w:val="21"/>
          <w:lang w:val="en-US" w:eastAsia="da-DK"/>
        </w:rPr>
        <w:t>(</w:t>
      </w:r>
      <w:r w:rsidRPr="009324B7">
        <w:rPr>
          <w:rFonts w:ascii="Consolas" w:eastAsia="Times New Roman" w:hAnsi="Consolas" w:cs="Times New Roman"/>
          <w:color w:val="CE9178"/>
          <w:sz w:val="21"/>
          <w:szCs w:val="21"/>
          <w:lang w:val="en-US" w:eastAsia="da-DK"/>
        </w:rPr>
        <w:t>"import </w:t>
      </w:r>
      <w:proofErr w:type="spellStart"/>
      <w:r w:rsidRPr="009324B7">
        <w:rPr>
          <w:rFonts w:ascii="Consolas" w:eastAsia="Times New Roman" w:hAnsi="Consolas" w:cs="Times New Roman"/>
          <w:color w:val="CE9178"/>
          <w:sz w:val="21"/>
          <w:szCs w:val="21"/>
          <w:lang w:val="en-US" w:eastAsia="da-DK"/>
        </w:rPr>
        <w:t>Variabler</w:t>
      </w:r>
      <w:proofErr w:type="spellEnd"/>
      <w:r w:rsidRPr="009324B7">
        <w:rPr>
          <w:rFonts w:ascii="Consolas" w:eastAsia="Times New Roman" w:hAnsi="Consolas" w:cs="Times New Roman"/>
          <w:color w:val="CE9178"/>
          <w:sz w:val="21"/>
          <w:szCs w:val="21"/>
          <w:lang w:val="en-US" w:eastAsia="da-DK"/>
        </w:rPr>
        <w:t>"</w:t>
      </w:r>
      <w:r w:rsidRPr="009324B7">
        <w:rPr>
          <w:rFonts w:ascii="Consolas" w:eastAsia="Times New Roman" w:hAnsi="Consolas" w:cs="Times New Roman"/>
          <w:color w:val="D4D4D4"/>
          <w:sz w:val="21"/>
          <w:szCs w:val="21"/>
          <w:lang w:val="en-US" w:eastAsia="da-DK"/>
        </w:rPr>
        <w:t> + </w:t>
      </w:r>
      <w:r w:rsidRPr="009324B7">
        <w:rPr>
          <w:rFonts w:ascii="Consolas" w:eastAsia="Times New Roman" w:hAnsi="Consolas" w:cs="Times New Roman"/>
          <w:color w:val="CE9178"/>
          <w:sz w:val="21"/>
          <w:szCs w:val="21"/>
          <w:lang w:val="en-US" w:eastAsia="da-DK"/>
        </w:rPr>
        <w:t>"</w:t>
      </w:r>
      <w:r w:rsidRPr="009324B7">
        <w:rPr>
          <w:rFonts w:ascii="Consolas" w:eastAsia="Times New Roman" w:hAnsi="Consolas" w:cs="Times New Roman"/>
          <w:color w:val="D7BA7D"/>
          <w:sz w:val="21"/>
          <w:szCs w:val="21"/>
          <w:lang w:val="en-US" w:eastAsia="da-DK"/>
        </w:rPr>
        <w:t>\n</w:t>
      </w:r>
      <w:r w:rsidRPr="009324B7">
        <w:rPr>
          <w:rFonts w:ascii="Consolas" w:eastAsia="Times New Roman" w:hAnsi="Consolas" w:cs="Times New Roman"/>
          <w:color w:val="CE9178"/>
          <w:sz w:val="21"/>
          <w:szCs w:val="21"/>
          <w:lang w:val="en-US" w:eastAsia="da-DK"/>
        </w:rPr>
        <w:t>"</w:t>
      </w:r>
      <w:r w:rsidRPr="009324B7">
        <w:rPr>
          <w:rFonts w:ascii="Consolas" w:eastAsia="Times New Roman" w:hAnsi="Consolas" w:cs="Times New Roman"/>
          <w:color w:val="D4D4D4"/>
          <w:sz w:val="21"/>
          <w:szCs w:val="21"/>
          <w:lang w:val="en-US" w:eastAsia="da-DK"/>
        </w:rPr>
        <w:t>)</w:t>
      </w:r>
    </w:p>
    <w:p w14:paraId="1B3FFF69" w14:textId="77777777" w:rsidR="00BF33F6" w:rsidRPr="009324B7"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9324B7">
        <w:rPr>
          <w:rFonts w:ascii="Consolas" w:eastAsia="Times New Roman" w:hAnsi="Consolas" w:cs="Times New Roman"/>
          <w:color w:val="D4D4D4"/>
          <w:sz w:val="21"/>
          <w:szCs w:val="21"/>
          <w:lang w:val="en-US" w:eastAsia="da-DK"/>
        </w:rPr>
        <w:t>            </w:t>
      </w:r>
      <w:proofErr w:type="spellStart"/>
      <w:proofErr w:type="gramStart"/>
      <w:r w:rsidRPr="009324B7">
        <w:rPr>
          <w:rFonts w:ascii="Consolas" w:eastAsia="Times New Roman" w:hAnsi="Consolas" w:cs="Times New Roman"/>
          <w:color w:val="D4D4D4"/>
          <w:sz w:val="21"/>
          <w:szCs w:val="21"/>
          <w:lang w:val="en-US" w:eastAsia="da-DK"/>
        </w:rPr>
        <w:t>f.write</w:t>
      </w:r>
      <w:proofErr w:type="spellEnd"/>
      <w:proofErr w:type="gramEnd"/>
      <w:r w:rsidRPr="009324B7">
        <w:rPr>
          <w:rFonts w:ascii="Consolas" w:eastAsia="Times New Roman" w:hAnsi="Consolas" w:cs="Times New Roman"/>
          <w:color w:val="D4D4D4"/>
          <w:sz w:val="21"/>
          <w:szCs w:val="21"/>
          <w:lang w:val="en-US" w:eastAsia="da-DK"/>
        </w:rPr>
        <w:t>(</w:t>
      </w:r>
      <w:r w:rsidRPr="009324B7">
        <w:rPr>
          <w:rFonts w:ascii="Consolas" w:eastAsia="Times New Roman" w:hAnsi="Consolas" w:cs="Times New Roman"/>
          <w:color w:val="CE9178"/>
          <w:sz w:val="21"/>
          <w:szCs w:val="21"/>
          <w:lang w:val="en-US" w:eastAsia="da-DK"/>
        </w:rPr>
        <w:t>"x = "</w:t>
      </w:r>
      <w:r w:rsidRPr="009324B7">
        <w:rPr>
          <w:rFonts w:ascii="Consolas" w:eastAsia="Times New Roman" w:hAnsi="Consolas" w:cs="Times New Roman"/>
          <w:color w:val="D4D4D4"/>
          <w:sz w:val="21"/>
          <w:szCs w:val="21"/>
          <w:lang w:val="en-US" w:eastAsia="da-DK"/>
        </w:rPr>
        <w:t> + </w:t>
      </w:r>
      <w:r w:rsidRPr="009324B7">
        <w:rPr>
          <w:rFonts w:ascii="Consolas" w:eastAsia="Times New Roman" w:hAnsi="Consolas" w:cs="Times New Roman"/>
          <w:color w:val="4EC9B0"/>
          <w:sz w:val="21"/>
          <w:szCs w:val="21"/>
          <w:lang w:val="en-US" w:eastAsia="da-DK"/>
        </w:rPr>
        <w:t>str</w:t>
      </w:r>
      <w:r w:rsidRPr="009324B7">
        <w:rPr>
          <w:rFonts w:ascii="Consolas" w:eastAsia="Times New Roman" w:hAnsi="Consolas" w:cs="Times New Roman"/>
          <w:color w:val="D4D4D4"/>
          <w:sz w:val="21"/>
          <w:szCs w:val="21"/>
          <w:lang w:val="en-US" w:eastAsia="da-DK"/>
        </w:rPr>
        <w:t>(</w:t>
      </w:r>
      <w:proofErr w:type="spellStart"/>
      <w:r w:rsidRPr="009324B7">
        <w:rPr>
          <w:rFonts w:ascii="Consolas" w:eastAsia="Times New Roman" w:hAnsi="Consolas" w:cs="Times New Roman"/>
          <w:color w:val="D4D4D4"/>
          <w:sz w:val="21"/>
          <w:szCs w:val="21"/>
          <w:lang w:val="en-US" w:eastAsia="da-DK"/>
        </w:rPr>
        <w:t>smark.x</w:t>
      </w:r>
      <w:proofErr w:type="spellEnd"/>
      <w:r w:rsidRPr="009324B7">
        <w:rPr>
          <w:rFonts w:ascii="Consolas" w:eastAsia="Times New Roman" w:hAnsi="Consolas" w:cs="Times New Roman"/>
          <w:color w:val="D4D4D4"/>
          <w:sz w:val="21"/>
          <w:szCs w:val="21"/>
          <w:lang w:val="en-US" w:eastAsia="da-DK"/>
        </w:rPr>
        <w:t>) + </w:t>
      </w:r>
      <w:r w:rsidRPr="009324B7">
        <w:rPr>
          <w:rFonts w:ascii="Consolas" w:eastAsia="Times New Roman" w:hAnsi="Consolas" w:cs="Times New Roman"/>
          <w:color w:val="CE9178"/>
          <w:sz w:val="21"/>
          <w:szCs w:val="21"/>
          <w:lang w:val="en-US" w:eastAsia="da-DK"/>
        </w:rPr>
        <w:t>"</w:t>
      </w:r>
      <w:r w:rsidRPr="009324B7">
        <w:rPr>
          <w:rFonts w:ascii="Consolas" w:eastAsia="Times New Roman" w:hAnsi="Consolas" w:cs="Times New Roman"/>
          <w:color w:val="D7BA7D"/>
          <w:sz w:val="21"/>
          <w:szCs w:val="21"/>
          <w:lang w:val="en-US" w:eastAsia="da-DK"/>
        </w:rPr>
        <w:t>\n</w:t>
      </w:r>
      <w:r w:rsidRPr="009324B7">
        <w:rPr>
          <w:rFonts w:ascii="Consolas" w:eastAsia="Times New Roman" w:hAnsi="Consolas" w:cs="Times New Roman"/>
          <w:color w:val="CE9178"/>
          <w:sz w:val="21"/>
          <w:szCs w:val="21"/>
          <w:lang w:val="en-US" w:eastAsia="da-DK"/>
        </w:rPr>
        <w:t>"</w:t>
      </w:r>
      <w:r w:rsidRPr="009324B7">
        <w:rPr>
          <w:rFonts w:ascii="Consolas" w:eastAsia="Times New Roman" w:hAnsi="Consolas" w:cs="Times New Roman"/>
          <w:color w:val="D4D4D4"/>
          <w:sz w:val="21"/>
          <w:szCs w:val="21"/>
          <w:lang w:val="en-US" w:eastAsia="da-DK"/>
        </w:rPr>
        <w:t>)</w:t>
      </w:r>
    </w:p>
    <w:p w14:paraId="013629ED"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D4D4D4"/>
          <w:sz w:val="21"/>
          <w:szCs w:val="21"/>
          <w:lang w:val="en-US" w:eastAsia="da-DK"/>
        </w:rPr>
        <w:t>            </w:t>
      </w:r>
      <w:proofErr w:type="spellStart"/>
      <w:proofErr w:type="gramStart"/>
      <w:r w:rsidRPr="00BF33F6">
        <w:rPr>
          <w:rFonts w:ascii="Consolas" w:eastAsia="Times New Roman" w:hAnsi="Consolas" w:cs="Times New Roman"/>
          <w:color w:val="D4D4D4"/>
          <w:sz w:val="21"/>
          <w:szCs w:val="21"/>
          <w:lang w:val="en-US" w:eastAsia="da-DK"/>
        </w:rPr>
        <w:t>f.write</w:t>
      </w:r>
      <w:proofErr w:type="spellEnd"/>
      <w:proofErr w:type="gramEnd"/>
      <w:r w:rsidRPr="00BF33F6">
        <w:rPr>
          <w:rFonts w:ascii="Consolas" w:eastAsia="Times New Roman" w:hAnsi="Consolas" w:cs="Times New Roman"/>
          <w:color w:val="D4D4D4"/>
          <w:sz w:val="21"/>
          <w:szCs w:val="21"/>
          <w:lang w:val="en-US" w:eastAsia="da-DK"/>
        </w:rPr>
        <w:t>(</w:t>
      </w:r>
      <w:r w:rsidRPr="00BF33F6">
        <w:rPr>
          <w:rFonts w:ascii="Consolas" w:eastAsia="Times New Roman" w:hAnsi="Consolas" w:cs="Times New Roman"/>
          <w:color w:val="CE9178"/>
          <w:sz w:val="21"/>
          <w:szCs w:val="21"/>
          <w:lang w:val="en-US" w:eastAsia="da-DK"/>
        </w:rPr>
        <w:t>"y = "</w:t>
      </w:r>
      <w:r w:rsidRPr="00BF33F6">
        <w:rPr>
          <w:rFonts w:ascii="Consolas" w:eastAsia="Times New Roman" w:hAnsi="Consolas" w:cs="Times New Roman"/>
          <w:color w:val="D4D4D4"/>
          <w:sz w:val="21"/>
          <w:szCs w:val="21"/>
          <w:lang w:val="en-US" w:eastAsia="da-DK"/>
        </w:rPr>
        <w:t> + </w:t>
      </w:r>
      <w:r w:rsidRPr="00BF33F6">
        <w:rPr>
          <w:rFonts w:ascii="Consolas" w:eastAsia="Times New Roman" w:hAnsi="Consolas" w:cs="Times New Roman"/>
          <w:color w:val="4EC9B0"/>
          <w:sz w:val="21"/>
          <w:szCs w:val="21"/>
          <w:lang w:val="en-US" w:eastAsia="da-DK"/>
        </w:rPr>
        <w:t>str</w:t>
      </w:r>
      <w:r w:rsidRPr="00BF33F6">
        <w:rPr>
          <w:rFonts w:ascii="Consolas" w:eastAsia="Times New Roman" w:hAnsi="Consolas" w:cs="Times New Roman"/>
          <w:color w:val="D4D4D4"/>
          <w:sz w:val="21"/>
          <w:szCs w:val="21"/>
          <w:lang w:val="en-US" w:eastAsia="da-DK"/>
        </w:rPr>
        <w:t>(</w:t>
      </w:r>
      <w:proofErr w:type="spellStart"/>
      <w:r w:rsidRPr="00BF33F6">
        <w:rPr>
          <w:rFonts w:ascii="Consolas" w:eastAsia="Times New Roman" w:hAnsi="Consolas" w:cs="Times New Roman"/>
          <w:color w:val="D4D4D4"/>
          <w:sz w:val="21"/>
          <w:szCs w:val="21"/>
          <w:lang w:val="en-US" w:eastAsia="da-DK"/>
        </w:rPr>
        <w:t>smark.y</w:t>
      </w:r>
      <w:proofErr w:type="spellEnd"/>
      <w:r w:rsidRPr="00BF33F6">
        <w:rPr>
          <w:rFonts w:ascii="Consolas" w:eastAsia="Times New Roman" w:hAnsi="Consolas" w:cs="Times New Roman"/>
          <w:color w:val="D4D4D4"/>
          <w:sz w:val="21"/>
          <w:szCs w:val="21"/>
          <w:lang w:val="en-US" w:eastAsia="da-DK"/>
        </w:rPr>
        <w:t>) + </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7BA7D"/>
          <w:sz w:val="21"/>
          <w:szCs w:val="21"/>
          <w:lang w:val="en-US" w:eastAsia="da-DK"/>
        </w:rPr>
        <w:t>\n</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4D4D4"/>
          <w:sz w:val="21"/>
          <w:szCs w:val="21"/>
          <w:lang w:val="en-US" w:eastAsia="da-DK"/>
        </w:rPr>
        <w:t>)</w:t>
      </w:r>
    </w:p>
    <w:p w14:paraId="15F32737" w14:textId="77777777" w:rsidR="00BF33F6" w:rsidRPr="009324B7"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D4D4D4"/>
          <w:sz w:val="21"/>
          <w:szCs w:val="21"/>
          <w:lang w:val="en-US" w:eastAsia="da-DK"/>
        </w:rPr>
        <w:t>            </w:t>
      </w:r>
      <w:proofErr w:type="spellStart"/>
      <w:proofErr w:type="gramStart"/>
      <w:r w:rsidRPr="009324B7">
        <w:rPr>
          <w:rFonts w:ascii="Consolas" w:eastAsia="Times New Roman" w:hAnsi="Consolas" w:cs="Times New Roman"/>
          <w:color w:val="D4D4D4"/>
          <w:sz w:val="21"/>
          <w:szCs w:val="21"/>
          <w:lang w:val="en-US" w:eastAsia="da-DK"/>
        </w:rPr>
        <w:t>f.write</w:t>
      </w:r>
      <w:proofErr w:type="spellEnd"/>
      <w:proofErr w:type="gramEnd"/>
      <w:r w:rsidRPr="009324B7">
        <w:rPr>
          <w:rFonts w:ascii="Consolas" w:eastAsia="Times New Roman" w:hAnsi="Consolas" w:cs="Times New Roman"/>
          <w:color w:val="D4D4D4"/>
          <w:sz w:val="21"/>
          <w:szCs w:val="21"/>
          <w:lang w:val="en-US" w:eastAsia="da-DK"/>
        </w:rPr>
        <w:t>(</w:t>
      </w:r>
      <w:r w:rsidRPr="009324B7">
        <w:rPr>
          <w:rFonts w:ascii="Consolas" w:eastAsia="Times New Roman" w:hAnsi="Consolas" w:cs="Times New Roman"/>
          <w:color w:val="CE9178"/>
          <w:sz w:val="21"/>
          <w:szCs w:val="21"/>
          <w:lang w:val="en-US" w:eastAsia="da-DK"/>
        </w:rPr>
        <w:t>"</w:t>
      </w:r>
      <w:proofErr w:type="spellStart"/>
      <w:r w:rsidRPr="009324B7">
        <w:rPr>
          <w:rFonts w:ascii="Consolas" w:eastAsia="Times New Roman" w:hAnsi="Consolas" w:cs="Times New Roman"/>
          <w:color w:val="CE9178"/>
          <w:sz w:val="21"/>
          <w:szCs w:val="21"/>
          <w:lang w:val="en-US" w:eastAsia="da-DK"/>
        </w:rPr>
        <w:t>smark</w:t>
      </w:r>
      <w:proofErr w:type="spellEnd"/>
      <w:r w:rsidRPr="009324B7">
        <w:rPr>
          <w:rFonts w:ascii="Consolas" w:eastAsia="Times New Roman" w:hAnsi="Consolas" w:cs="Times New Roman"/>
          <w:color w:val="CE9178"/>
          <w:sz w:val="21"/>
          <w:szCs w:val="21"/>
          <w:lang w:val="en-US" w:eastAsia="da-DK"/>
        </w:rPr>
        <w:t> = </w:t>
      </w:r>
      <w:proofErr w:type="spellStart"/>
      <w:r w:rsidRPr="009324B7">
        <w:rPr>
          <w:rFonts w:ascii="Consolas" w:eastAsia="Times New Roman" w:hAnsi="Consolas" w:cs="Times New Roman"/>
          <w:color w:val="CE9178"/>
          <w:sz w:val="21"/>
          <w:szCs w:val="21"/>
          <w:lang w:val="en-US" w:eastAsia="da-DK"/>
        </w:rPr>
        <w:t>Classes.smark</w:t>
      </w:r>
      <w:proofErr w:type="spellEnd"/>
      <w:r w:rsidRPr="009324B7">
        <w:rPr>
          <w:rFonts w:ascii="Consolas" w:eastAsia="Times New Roman" w:hAnsi="Consolas" w:cs="Times New Roman"/>
          <w:color w:val="CE9178"/>
          <w:sz w:val="21"/>
          <w:szCs w:val="21"/>
          <w:lang w:val="en-US" w:eastAsia="da-DK"/>
        </w:rPr>
        <w:t>(x, y)"</w:t>
      </w:r>
      <w:r w:rsidRPr="009324B7">
        <w:rPr>
          <w:rFonts w:ascii="Consolas" w:eastAsia="Times New Roman" w:hAnsi="Consolas" w:cs="Times New Roman"/>
          <w:color w:val="D4D4D4"/>
          <w:sz w:val="21"/>
          <w:szCs w:val="21"/>
          <w:lang w:val="en-US" w:eastAsia="da-DK"/>
        </w:rPr>
        <w:t> + </w:t>
      </w:r>
      <w:r w:rsidRPr="009324B7">
        <w:rPr>
          <w:rFonts w:ascii="Consolas" w:eastAsia="Times New Roman" w:hAnsi="Consolas" w:cs="Times New Roman"/>
          <w:color w:val="CE9178"/>
          <w:sz w:val="21"/>
          <w:szCs w:val="21"/>
          <w:lang w:val="en-US" w:eastAsia="da-DK"/>
        </w:rPr>
        <w:t>"</w:t>
      </w:r>
      <w:r w:rsidRPr="009324B7">
        <w:rPr>
          <w:rFonts w:ascii="Consolas" w:eastAsia="Times New Roman" w:hAnsi="Consolas" w:cs="Times New Roman"/>
          <w:color w:val="D7BA7D"/>
          <w:sz w:val="21"/>
          <w:szCs w:val="21"/>
          <w:lang w:val="en-US" w:eastAsia="da-DK"/>
        </w:rPr>
        <w:t>\n</w:t>
      </w:r>
      <w:r w:rsidRPr="009324B7">
        <w:rPr>
          <w:rFonts w:ascii="Consolas" w:eastAsia="Times New Roman" w:hAnsi="Consolas" w:cs="Times New Roman"/>
          <w:color w:val="CE9178"/>
          <w:sz w:val="21"/>
          <w:szCs w:val="21"/>
          <w:lang w:val="en-US" w:eastAsia="da-DK"/>
        </w:rPr>
        <w:t>"</w:t>
      </w:r>
      <w:r w:rsidRPr="009324B7">
        <w:rPr>
          <w:rFonts w:ascii="Consolas" w:eastAsia="Times New Roman" w:hAnsi="Consolas" w:cs="Times New Roman"/>
          <w:color w:val="D4D4D4"/>
          <w:sz w:val="21"/>
          <w:szCs w:val="21"/>
          <w:lang w:val="en-US" w:eastAsia="da-DK"/>
        </w:rPr>
        <w:t>)            </w:t>
      </w:r>
    </w:p>
    <w:p w14:paraId="2C3432B6"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D4D4D4"/>
          <w:sz w:val="21"/>
          <w:szCs w:val="21"/>
          <w:lang w:val="en-US" w:eastAsia="da-DK"/>
        </w:rPr>
        <w:t>            </w:t>
      </w:r>
      <w:proofErr w:type="gramStart"/>
      <w:r w:rsidRPr="00BF33F6">
        <w:rPr>
          <w:rFonts w:ascii="Consolas" w:eastAsia="Times New Roman" w:hAnsi="Consolas" w:cs="Times New Roman"/>
          <w:color w:val="D4D4D4"/>
          <w:sz w:val="21"/>
          <w:szCs w:val="21"/>
          <w:lang w:val="en-US" w:eastAsia="da-DK"/>
        </w:rPr>
        <w:t>f.write</w:t>
      </w:r>
      <w:proofErr w:type="gramEnd"/>
      <w:r w:rsidRPr="00BF33F6">
        <w:rPr>
          <w:rFonts w:ascii="Consolas" w:eastAsia="Times New Roman" w:hAnsi="Consolas" w:cs="Times New Roman"/>
          <w:color w:val="D4D4D4"/>
          <w:sz w:val="21"/>
          <w:szCs w:val="21"/>
          <w:lang w:val="en-US" w:eastAsia="da-DK"/>
        </w:rPr>
        <w:t>(</w:t>
      </w:r>
      <w:r w:rsidRPr="00BF33F6">
        <w:rPr>
          <w:rFonts w:ascii="Consolas" w:eastAsia="Times New Roman" w:hAnsi="Consolas" w:cs="Times New Roman"/>
          <w:color w:val="CE9178"/>
          <w:sz w:val="21"/>
          <w:szCs w:val="21"/>
          <w:lang w:val="en-US" w:eastAsia="da-DK"/>
        </w:rPr>
        <w:t>"smark.walkDown = "</w:t>
      </w:r>
      <w:r w:rsidRPr="00BF33F6">
        <w:rPr>
          <w:rFonts w:ascii="Consolas" w:eastAsia="Times New Roman" w:hAnsi="Consolas" w:cs="Times New Roman"/>
          <w:color w:val="D4D4D4"/>
          <w:sz w:val="21"/>
          <w:szCs w:val="21"/>
          <w:lang w:val="en-US" w:eastAsia="da-DK"/>
        </w:rPr>
        <w:t> + </w:t>
      </w:r>
      <w:r w:rsidRPr="00BF33F6">
        <w:rPr>
          <w:rFonts w:ascii="Consolas" w:eastAsia="Times New Roman" w:hAnsi="Consolas" w:cs="Times New Roman"/>
          <w:color w:val="4EC9B0"/>
          <w:sz w:val="21"/>
          <w:szCs w:val="21"/>
          <w:lang w:val="en-US" w:eastAsia="da-DK"/>
        </w:rPr>
        <w:t>str</w:t>
      </w:r>
      <w:r w:rsidRPr="00BF33F6">
        <w:rPr>
          <w:rFonts w:ascii="Consolas" w:eastAsia="Times New Roman" w:hAnsi="Consolas" w:cs="Times New Roman"/>
          <w:color w:val="D4D4D4"/>
          <w:sz w:val="21"/>
          <w:szCs w:val="21"/>
          <w:lang w:val="en-US" w:eastAsia="da-DK"/>
        </w:rPr>
        <w:t>(smark.walkDown) + </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7BA7D"/>
          <w:sz w:val="21"/>
          <w:szCs w:val="21"/>
          <w:lang w:val="en-US" w:eastAsia="da-DK"/>
        </w:rPr>
        <w:t>\n</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4D4D4"/>
          <w:sz w:val="21"/>
          <w:szCs w:val="21"/>
          <w:lang w:val="en-US" w:eastAsia="da-DK"/>
        </w:rPr>
        <w:t>)</w:t>
      </w:r>
    </w:p>
    <w:p w14:paraId="698A4B44"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D4D4D4"/>
          <w:sz w:val="21"/>
          <w:szCs w:val="21"/>
          <w:lang w:val="en-US" w:eastAsia="da-DK"/>
        </w:rPr>
        <w:t>            </w:t>
      </w:r>
      <w:proofErr w:type="gramStart"/>
      <w:r w:rsidRPr="00BF33F6">
        <w:rPr>
          <w:rFonts w:ascii="Consolas" w:eastAsia="Times New Roman" w:hAnsi="Consolas" w:cs="Times New Roman"/>
          <w:color w:val="D4D4D4"/>
          <w:sz w:val="21"/>
          <w:szCs w:val="21"/>
          <w:lang w:val="en-US" w:eastAsia="da-DK"/>
        </w:rPr>
        <w:t>f.write</w:t>
      </w:r>
      <w:proofErr w:type="gramEnd"/>
      <w:r w:rsidRPr="00BF33F6">
        <w:rPr>
          <w:rFonts w:ascii="Consolas" w:eastAsia="Times New Roman" w:hAnsi="Consolas" w:cs="Times New Roman"/>
          <w:color w:val="D4D4D4"/>
          <w:sz w:val="21"/>
          <w:szCs w:val="21"/>
          <w:lang w:val="en-US" w:eastAsia="da-DK"/>
        </w:rPr>
        <w:t>(</w:t>
      </w:r>
      <w:r w:rsidRPr="00BF33F6">
        <w:rPr>
          <w:rFonts w:ascii="Consolas" w:eastAsia="Times New Roman" w:hAnsi="Consolas" w:cs="Times New Roman"/>
          <w:color w:val="CE9178"/>
          <w:sz w:val="21"/>
          <w:szCs w:val="21"/>
          <w:lang w:val="en-US" w:eastAsia="da-DK"/>
        </w:rPr>
        <w:t>"smark.walkUp = "</w:t>
      </w:r>
      <w:r w:rsidRPr="00BF33F6">
        <w:rPr>
          <w:rFonts w:ascii="Consolas" w:eastAsia="Times New Roman" w:hAnsi="Consolas" w:cs="Times New Roman"/>
          <w:color w:val="D4D4D4"/>
          <w:sz w:val="21"/>
          <w:szCs w:val="21"/>
          <w:lang w:val="en-US" w:eastAsia="da-DK"/>
        </w:rPr>
        <w:t> + </w:t>
      </w:r>
      <w:r w:rsidRPr="00BF33F6">
        <w:rPr>
          <w:rFonts w:ascii="Consolas" w:eastAsia="Times New Roman" w:hAnsi="Consolas" w:cs="Times New Roman"/>
          <w:color w:val="4EC9B0"/>
          <w:sz w:val="21"/>
          <w:szCs w:val="21"/>
          <w:lang w:val="en-US" w:eastAsia="da-DK"/>
        </w:rPr>
        <w:t>str</w:t>
      </w:r>
      <w:r w:rsidRPr="00BF33F6">
        <w:rPr>
          <w:rFonts w:ascii="Consolas" w:eastAsia="Times New Roman" w:hAnsi="Consolas" w:cs="Times New Roman"/>
          <w:color w:val="D4D4D4"/>
          <w:sz w:val="21"/>
          <w:szCs w:val="21"/>
          <w:lang w:val="en-US" w:eastAsia="da-DK"/>
        </w:rPr>
        <w:t>(smark.walkUp) + </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7BA7D"/>
          <w:sz w:val="21"/>
          <w:szCs w:val="21"/>
          <w:lang w:val="en-US" w:eastAsia="da-DK"/>
        </w:rPr>
        <w:t>\n</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4D4D4"/>
          <w:sz w:val="21"/>
          <w:szCs w:val="21"/>
          <w:lang w:val="en-US" w:eastAsia="da-DK"/>
        </w:rPr>
        <w:t>)</w:t>
      </w:r>
    </w:p>
    <w:p w14:paraId="79765B69" w14:textId="77777777" w:rsidR="00BF33F6" w:rsidRPr="009324B7"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D4D4D4"/>
          <w:sz w:val="21"/>
          <w:szCs w:val="21"/>
          <w:lang w:val="en-US" w:eastAsia="da-DK"/>
        </w:rPr>
        <w:t>            </w:t>
      </w:r>
      <w:proofErr w:type="spellStart"/>
      <w:proofErr w:type="gramStart"/>
      <w:r w:rsidRPr="009324B7">
        <w:rPr>
          <w:rFonts w:ascii="Consolas" w:eastAsia="Times New Roman" w:hAnsi="Consolas" w:cs="Times New Roman"/>
          <w:color w:val="D4D4D4"/>
          <w:sz w:val="21"/>
          <w:szCs w:val="21"/>
          <w:lang w:val="en-US" w:eastAsia="da-DK"/>
        </w:rPr>
        <w:t>f.write</w:t>
      </w:r>
      <w:proofErr w:type="spellEnd"/>
      <w:proofErr w:type="gramEnd"/>
      <w:r w:rsidRPr="009324B7">
        <w:rPr>
          <w:rFonts w:ascii="Consolas" w:eastAsia="Times New Roman" w:hAnsi="Consolas" w:cs="Times New Roman"/>
          <w:color w:val="D4D4D4"/>
          <w:sz w:val="21"/>
          <w:szCs w:val="21"/>
          <w:lang w:val="en-US" w:eastAsia="da-DK"/>
        </w:rPr>
        <w:t>(</w:t>
      </w:r>
      <w:r w:rsidRPr="009324B7">
        <w:rPr>
          <w:rFonts w:ascii="Consolas" w:eastAsia="Times New Roman" w:hAnsi="Consolas" w:cs="Times New Roman"/>
          <w:color w:val="CE9178"/>
          <w:sz w:val="21"/>
          <w:szCs w:val="21"/>
          <w:lang w:val="en-US" w:eastAsia="da-DK"/>
        </w:rPr>
        <w:t>"</w:t>
      </w:r>
      <w:proofErr w:type="spellStart"/>
      <w:r w:rsidRPr="009324B7">
        <w:rPr>
          <w:rFonts w:ascii="Consolas" w:eastAsia="Times New Roman" w:hAnsi="Consolas" w:cs="Times New Roman"/>
          <w:color w:val="CE9178"/>
          <w:sz w:val="21"/>
          <w:szCs w:val="21"/>
          <w:lang w:val="en-US" w:eastAsia="da-DK"/>
        </w:rPr>
        <w:t>smark.walkRigth</w:t>
      </w:r>
      <w:proofErr w:type="spellEnd"/>
      <w:r w:rsidRPr="009324B7">
        <w:rPr>
          <w:rFonts w:ascii="Consolas" w:eastAsia="Times New Roman" w:hAnsi="Consolas" w:cs="Times New Roman"/>
          <w:color w:val="CE9178"/>
          <w:sz w:val="21"/>
          <w:szCs w:val="21"/>
          <w:lang w:val="en-US" w:eastAsia="da-DK"/>
        </w:rPr>
        <w:t> = "</w:t>
      </w:r>
      <w:r w:rsidRPr="009324B7">
        <w:rPr>
          <w:rFonts w:ascii="Consolas" w:eastAsia="Times New Roman" w:hAnsi="Consolas" w:cs="Times New Roman"/>
          <w:color w:val="D4D4D4"/>
          <w:sz w:val="21"/>
          <w:szCs w:val="21"/>
          <w:lang w:val="en-US" w:eastAsia="da-DK"/>
        </w:rPr>
        <w:t> + </w:t>
      </w:r>
      <w:r w:rsidRPr="009324B7">
        <w:rPr>
          <w:rFonts w:ascii="Consolas" w:eastAsia="Times New Roman" w:hAnsi="Consolas" w:cs="Times New Roman"/>
          <w:color w:val="4EC9B0"/>
          <w:sz w:val="21"/>
          <w:szCs w:val="21"/>
          <w:lang w:val="en-US" w:eastAsia="da-DK"/>
        </w:rPr>
        <w:t>str</w:t>
      </w:r>
      <w:r w:rsidRPr="009324B7">
        <w:rPr>
          <w:rFonts w:ascii="Consolas" w:eastAsia="Times New Roman" w:hAnsi="Consolas" w:cs="Times New Roman"/>
          <w:color w:val="D4D4D4"/>
          <w:sz w:val="21"/>
          <w:szCs w:val="21"/>
          <w:lang w:val="en-US" w:eastAsia="da-DK"/>
        </w:rPr>
        <w:t>(</w:t>
      </w:r>
      <w:proofErr w:type="spellStart"/>
      <w:r w:rsidRPr="009324B7">
        <w:rPr>
          <w:rFonts w:ascii="Consolas" w:eastAsia="Times New Roman" w:hAnsi="Consolas" w:cs="Times New Roman"/>
          <w:color w:val="D4D4D4"/>
          <w:sz w:val="21"/>
          <w:szCs w:val="21"/>
          <w:lang w:val="en-US" w:eastAsia="da-DK"/>
        </w:rPr>
        <w:t>smark.walkRight</w:t>
      </w:r>
      <w:proofErr w:type="spellEnd"/>
      <w:r w:rsidRPr="009324B7">
        <w:rPr>
          <w:rFonts w:ascii="Consolas" w:eastAsia="Times New Roman" w:hAnsi="Consolas" w:cs="Times New Roman"/>
          <w:color w:val="D4D4D4"/>
          <w:sz w:val="21"/>
          <w:szCs w:val="21"/>
          <w:lang w:val="en-US" w:eastAsia="da-DK"/>
        </w:rPr>
        <w:t>) + </w:t>
      </w:r>
      <w:r w:rsidRPr="009324B7">
        <w:rPr>
          <w:rFonts w:ascii="Consolas" w:eastAsia="Times New Roman" w:hAnsi="Consolas" w:cs="Times New Roman"/>
          <w:color w:val="CE9178"/>
          <w:sz w:val="21"/>
          <w:szCs w:val="21"/>
          <w:lang w:val="en-US" w:eastAsia="da-DK"/>
        </w:rPr>
        <w:t>"</w:t>
      </w:r>
      <w:r w:rsidRPr="009324B7">
        <w:rPr>
          <w:rFonts w:ascii="Consolas" w:eastAsia="Times New Roman" w:hAnsi="Consolas" w:cs="Times New Roman"/>
          <w:color w:val="D7BA7D"/>
          <w:sz w:val="21"/>
          <w:szCs w:val="21"/>
          <w:lang w:val="en-US" w:eastAsia="da-DK"/>
        </w:rPr>
        <w:t>\n</w:t>
      </w:r>
      <w:r w:rsidRPr="009324B7">
        <w:rPr>
          <w:rFonts w:ascii="Consolas" w:eastAsia="Times New Roman" w:hAnsi="Consolas" w:cs="Times New Roman"/>
          <w:color w:val="CE9178"/>
          <w:sz w:val="21"/>
          <w:szCs w:val="21"/>
          <w:lang w:val="en-US" w:eastAsia="da-DK"/>
        </w:rPr>
        <w:t>"</w:t>
      </w:r>
      <w:r w:rsidRPr="009324B7">
        <w:rPr>
          <w:rFonts w:ascii="Consolas" w:eastAsia="Times New Roman" w:hAnsi="Consolas" w:cs="Times New Roman"/>
          <w:color w:val="D4D4D4"/>
          <w:sz w:val="21"/>
          <w:szCs w:val="21"/>
          <w:lang w:val="en-US" w:eastAsia="da-DK"/>
        </w:rPr>
        <w:t>)</w:t>
      </w:r>
    </w:p>
    <w:p w14:paraId="4C9DBC49"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D4D4D4"/>
          <w:sz w:val="21"/>
          <w:szCs w:val="21"/>
          <w:lang w:val="en-US" w:eastAsia="da-DK"/>
        </w:rPr>
        <w:t>            </w:t>
      </w:r>
      <w:proofErr w:type="gramStart"/>
      <w:r w:rsidRPr="00BF33F6">
        <w:rPr>
          <w:rFonts w:ascii="Consolas" w:eastAsia="Times New Roman" w:hAnsi="Consolas" w:cs="Times New Roman"/>
          <w:color w:val="D4D4D4"/>
          <w:sz w:val="21"/>
          <w:szCs w:val="21"/>
          <w:lang w:val="en-US" w:eastAsia="da-DK"/>
        </w:rPr>
        <w:t>f.write</w:t>
      </w:r>
      <w:proofErr w:type="gramEnd"/>
      <w:r w:rsidRPr="00BF33F6">
        <w:rPr>
          <w:rFonts w:ascii="Consolas" w:eastAsia="Times New Roman" w:hAnsi="Consolas" w:cs="Times New Roman"/>
          <w:color w:val="D4D4D4"/>
          <w:sz w:val="21"/>
          <w:szCs w:val="21"/>
          <w:lang w:val="en-US" w:eastAsia="da-DK"/>
        </w:rPr>
        <w:t>(</w:t>
      </w:r>
      <w:r w:rsidRPr="00BF33F6">
        <w:rPr>
          <w:rFonts w:ascii="Consolas" w:eastAsia="Times New Roman" w:hAnsi="Consolas" w:cs="Times New Roman"/>
          <w:color w:val="CE9178"/>
          <w:sz w:val="21"/>
          <w:szCs w:val="21"/>
          <w:lang w:val="en-US" w:eastAsia="da-DK"/>
        </w:rPr>
        <w:t>"smark.walkLeft = "</w:t>
      </w:r>
      <w:r w:rsidRPr="00BF33F6">
        <w:rPr>
          <w:rFonts w:ascii="Consolas" w:eastAsia="Times New Roman" w:hAnsi="Consolas" w:cs="Times New Roman"/>
          <w:color w:val="D4D4D4"/>
          <w:sz w:val="21"/>
          <w:szCs w:val="21"/>
          <w:lang w:val="en-US" w:eastAsia="da-DK"/>
        </w:rPr>
        <w:t> + </w:t>
      </w:r>
      <w:r w:rsidRPr="00BF33F6">
        <w:rPr>
          <w:rFonts w:ascii="Consolas" w:eastAsia="Times New Roman" w:hAnsi="Consolas" w:cs="Times New Roman"/>
          <w:color w:val="4EC9B0"/>
          <w:sz w:val="21"/>
          <w:szCs w:val="21"/>
          <w:lang w:val="en-US" w:eastAsia="da-DK"/>
        </w:rPr>
        <w:t>str</w:t>
      </w:r>
      <w:r w:rsidRPr="00BF33F6">
        <w:rPr>
          <w:rFonts w:ascii="Consolas" w:eastAsia="Times New Roman" w:hAnsi="Consolas" w:cs="Times New Roman"/>
          <w:color w:val="D4D4D4"/>
          <w:sz w:val="21"/>
          <w:szCs w:val="21"/>
          <w:lang w:val="en-US" w:eastAsia="da-DK"/>
        </w:rPr>
        <w:t>(smark.walkLeft) + </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7BA7D"/>
          <w:sz w:val="21"/>
          <w:szCs w:val="21"/>
          <w:lang w:val="en-US" w:eastAsia="da-DK"/>
        </w:rPr>
        <w:t>\n</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4D4D4"/>
          <w:sz w:val="21"/>
          <w:szCs w:val="21"/>
          <w:lang w:val="en-US" w:eastAsia="da-DK"/>
        </w:rPr>
        <w:t>)</w:t>
      </w:r>
    </w:p>
    <w:p w14:paraId="5A4D2126" w14:textId="77777777" w:rsidR="00BF33F6" w:rsidRPr="009324B7"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D4D4D4"/>
          <w:sz w:val="21"/>
          <w:szCs w:val="21"/>
          <w:lang w:val="en-US" w:eastAsia="da-DK"/>
        </w:rPr>
        <w:t>            </w:t>
      </w:r>
      <w:proofErr w:type="spellStart"/>
      <w:proofErr w:type="gramStart"/>
      <w:r w:rsidRPr="009324B7">
        <w:rPr>
          <w:rFonts w:ascii="Consolas" w:eastAsia="Times New Roman" w:hAnsi="Consolas" w:cs="Times New Roman"/>
          <w:color w:val="D4D4D4"/>
          <w:sz w:val="21"/>
          <w:szCs w:val="21"/>
          <w:lang w:val="en-US" w:eastAsia="da-DK"/>
        </w:rPr>
        <w:t>f.write</w:t>
      </w:r>
      <w:proofErr w:type="spellEnd"/>
      <w:proofErr w:type="gramEnd"/>
      <w:r w:rsidRPr="009324B7">
        <w:rPr>
          <w:rFonts w:ascii="Consolas" w:eastAsia="Times New Roman" w:hAnsi="Consolas" w:cs="Times New Roman"/>
          <w:color w:val="D4D4D4"/>
          <w:sz w:val="21"/>
          <w:szCs w:val="21"/>
          <w:lang w:val="en-US" w:eastAsia="da-DK"/>
        </w:rPr>
        <w:t>(</w:t>
      </w:r>
      <w:r w:rsidRPr="009324B7">
        <w:rPr>
          <w:rFonts w:ascii="Consolas" w:eastAsia="Times New Roman" w:hAnsi="Consolas" w:cs="Times New Roman"/>
          <w:color w:val="CE9178"/>
          <w:sz w:val="21"/>
          <w:szCs w:val="21"/>
          <w:lang w:val="en-US" w:eastAsia="da-DK"/>
        </w:rPr>
        <w:t>"</w:t>
      </w:r>
      <w:proofErr w:type="spellStart"/>
      <w:r w:rsidRPr="009324B7">
        <w:rPr>
          <w:rFonts w:ascii="Consolas" w:eastAsia="Times New Roman" w:hAnsi="Consolas" w:cs="Times New Roman"/>
          <w:color w:val="CE9178"/>
          <w:sz w:val="21"/>
          <w:szCs w:val="21"/>
          <w:lang w:val="en-US" w:eastAsia="da-DK"/>
        </w:rPr>
        <w:t>smark.stand</w:t>
      </w:r>
      <w:proofErr w:type="spellEnd"/>
      <w:r w:rsidRPr="009324B7">
        <w:rPr>
          <w:rFonts w:ascii="Consolas" w:eastAsia="Times New Roman" w:hAnsi="Consolas" w:cs="Times New Roman"/>
          <w:color w:val="CE9178"/>
          <w:sz w:val="21"/>
          <w:szCs w:val="21"/>
          <w:lang w:val="en-US" w:eastAsia="da-DK"/>
        </w:rPr>
        <w:t> = "</w:t>
      </w:r>
      <w:r w:rsidRPr="009324B7">
        <w:rPr>
          <w:rFonts w:ascii="Consolas" w:eastAsia="Times New Roman" w:hAnsi="Consolas" w:cs="Times New Roman"/>
          <w:color w:val="D4D4D4"/>
          <w:sz w:val="21"/>
          <w:szCs w:val="21"/>
          <w:lang w:val="en-US" w:eastAsia="da-DK"/>
        </w:rPr>
        <w:t> + </w:t>
      </w:r>
      <w:r w:rsidRPr="009324B7">
        <w:rPr>
          <w:rFonts w:ascii="Consolas" w:eastAsia="Times New Roman" w:hAnsi="Consolas" w:cs="Times New Roman"/>
          <w:color w:val="4EC9B0"/>
          <w:sz w:val="21"/>
          <w:szCs w:val="21"/>
          <w:lang w:val="en-US" w:eastAsia="da-DK"/>
        </w:rPr>
        <w:t>str</w:t>
      </w:r>
      <w:r w:rsidRPr="009324B7">
        <w:rPr>
          <w:rFonts w:ascii="Consolas" w:eastAsia="Times New Roman" w:hAnsi="Consolas" w:cs="Times New Roman"/>
          <w:color w:val="D4D4D4"/>
          <w:sz w:val="21"/>
          <w:szCs w:val="21"/>
          <w:lang w:val="en-US" w:eastAsia="da-DK"/>
        </w:rPr>
        <w:t>(</w:t>
      </w:r>
      <w:proofErr w:type="spellStart"/>
      <w:r w:rsidRPr="009324B7">
        <w:rPr>
          <w:rFonts w:ascii="Consolas" w:eastAsia="Times New Roman" w:hAnsi="Consolas" w:cs="Times New Roman"/>
          <w:color w:val="D4D4D4"/>
          <w:sz w:val="21"/>
          <w:szCs w:val="21"/>
          <w:lang w:val="en-US" w:eastAsia="da-DK"/>
        </w:rPr>
        <w:t>smark.stand</w:t>
      </w:r>
      <w:proofErr w:type="spellEnd"/>
      <w:r w:rsidRPr="009324B7">
        <w:rPr>
          <w:rFonts w:ascii="Consolas" w:eastAsia="Times New Roman" w:hAnsi="Consolas" w:cs="Times New Roman"/>
          <w:color w:val="D4D4D4"/>
          <w:sz w:val="21"/>
          <w:szCs w:val="21"/>
          <w:lang w:val="en-US" w:eastAsia="da-DK"/>
        </w:rPr>
        <w:t>) + </w:t>
      </w:r>
      <w:r w:rsidRPr="009324B7">
        <w:rPr>
          <w:rFonts w:ascii="Consolas" w:eastAsia="Times New Roman" w:hAnsi="Consolas" w:cs="Times New Roman"/>
          <w:color w:val="CE9178"/>
          <w:sz w:val="21"/>
          <w:szCs w:val="21"/>
          <w:lang w:val="en-US" w:eastAsia="da-DK"/>
        </w:rPr>
        <w:t>"</w:t>
      </w:r>
      <w:r w:rsidRPr="009324B7">
        <w:rPr>
          <w:rFonts w:ascii="Consolas" w:eastAsia="Times New Roman" w:hAnsi="Consolas" w:cs="Times New Roman"/>
          <w:color w:val="D7BA7D"/>
          <w:sz w:val="21"/>
          <w:szCs w:val="21"/>
          <w:lang w:val="en-US" w:eastAsia="da-DK"/>
        </w:rPr>
        <w:t>\n</w:t>
      </w:r>
      <w:r w:rsidRPr="009324B7">
        <w:rPr>
          <w:rFonts w:ascii="Consolas" w:eastAsia="Times New Roman" w:hAnsi="Consolas" w:cs="Times New Roman"/>
          <w:color w:val="CE9178"/>
          <w:sz w:val="21"/>
          <w:szCs w:val="21"/>
          <w:lang w:val="en-US" w:eastAsia="da-DK"/>
        </w:rPr>
        <w:t>"</w:t>
      </w:r>
      <w:r w:rsidRPr="009324B7">
        <w:rPr>
          <w:rFonts w:ascii="Consolas" w:eastAsia="Times New Roman" w:hAnsi="Consolas" w:cs="Times New Roman"/>
          <w:color w:val="D4D4D4"/>
          <w:sz w:val="21"/>
          <w:szCs w:val="21"/>
          <w:lang w:val="en-US" w:eastAsia="da-DK"/>
        </w:rPr>
        <w:t>)</w:t>
      </w:r>
    </w:p>
    <w:p w14:paraId="5BFD8678"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D4D4D4"/>
          <w:sz w:val="21"/>
          <w:szCs w:val="21"/>
          <w:lang w:val="en-US" w:eastAsia="da-DK"/>
        </w:rPr>
        <w:t>            </w:t>
      </w:r>
      <w:proofErr w:type="spellStart"/>
      <w:proofErr w:type="gramStart"/>
      <w:r w:rsidRPr="00BF33F6">
        <w:rPr>
          <w:rFonts w:ascii="Consolas" w:eastAsia="Times New Roman" w:hAnsi="Consolas" w:cs="Times New Roman"/>
          <w:color w:val="D4D4D4"/>
          <w:sz w:val="21"/>
          <w:szCs w:val="21"/>
          <w:lang w:val="en-US" w:eastAsia="da-DK"/>
        </w:rPr>
        <w:t>f.write</w:t>
      </w:r>
      <w:proofErr w:type="spellEnd"/>
      <w:proofErr w:type="gramEnd"/>
      <w:r w:rsidRPr="00BF33F6">
        <w:rPr>
          <w:rFonts w:ascii="Consolas" w:eastAsia="Times New Roman" w:hAnsi="Consolas" w:cs="Times New Roman"/>
          <w:color w:val="D4D4D4"/>
          <w:sz w:val="21"/>
          <w:szCs w:val="21"/>
          <w:lang w:val="en-US" w:eastAsia="da-DK"/>
        </w:rPr>
        <w:t>(</w:t>
      </w:r>
      <w:r w:rsidRPr="00BF33F6">
        <w:rPr>
          <w:rFonts w:ascii="Consolas" w:eastAsia="Times New Roman" w:hAnsi="Consolas" w:cs="Times New Roman"/>
          <w:color w:val="CE9178"/>
          <w:sz w:val="21"/>
          <w:szCs w:val="21"/>
          <w:lang w:val="en-US" w:eastAsia="da-DK"/>
        </w:rPr>
        <w:t>"walking = "</w:t>
      </w:r>
      <w:r w:rsidRPr="00BF33F6">
        <w:rPr>
          <w:rFonts w:ascii="Consolas" w:eastAsia="Times New Roman" w:hAnsi="Consolas" w:cs="Times New Roman"/>
          <w:color w:val="D4D4D4"/>
          <w:sz w:val="21"/>
          <w:szCs w:val="21"/>
          <w:lang w:val="en-US" w:eastAsia="da-DK"/>
        </w:rPr>
        <w:t> + </w:t>
      </w:r>
      <w:r w:rsidRPr="00BF33F6">
        <w:rPr>
          <w:rFonts w:ascii="Consolas" w:eastAsia="Times New Roman" w:hAnsi="Consolas" w:cs="Times New Roman"/>
          <w:color w:val="4EC9B0"/>
          <w:sz w:val="21"/>
          <w:szCs w:val="21"/>
          <w:lang w:val="en-US" w:eastAsia="da-DK"/>
        </w:rPr>
        <w:t>str</w:t>
      </w:r>
      <w:r w:rsidRPr="00BF33F6">
        <w:rPr>
          <w:rFonts w:ascii="Consolas" w:eastAsia="Times New Roman" w:hAnsi="Consolas" w:cs="Times New Roman"/>
          <w:color w:val="D4D4D4"/>
          <w:sz w:val="21"/>
          <w:szCs w:val="21"/>
          <w:lang w:val="en-US" w:eastAsia="da-DK"/>
        </w:rPr>
        <w:t>(walking) + </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7BA7D"/>
          <w:sz w:val="21"/>
          <w:szCs w:val="21"/>
          <w:lang w:val="en-US" w:eastAsia="da-DK"/>
        </w:rPr>
        <w:t>\n</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4D4D4"/>
          <w:sz w:val="21"/>
          <w:szCs w:val="21"/>
          <w:lang w:val="en-US" w:eastAsia="da-DK"/>
        </w:rPr>
        <w:t>)</w:t>
      </w:r>
    </w:p>
    <w:p w14:paraId="281C975E" w14:textId="77777777" w:rsidR="00BF33F6" w:rsidRPr="009324B7"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D4D4D4"/>
          <w:sz w:val="21"/>
          <w:szCs w:val="21"/>
          <w:lang w:val="en-US" w:eastAsia="da-DK"/>
        </w:rPr>
        <w:t>            </w:t>
      </w:r>
      <w:proofErr w:type="spellStart"/>
      <w:proofErr w:type="gramStart"/>
      <w:r w:rsidRPr="009324B7">
        <w:rPr>
          <w:rFonts w:ascii="Consolas" w:eastAsia="Times New Roman" w:hAnsi="Consolas" w:cs="Times New Roman"/>
          <w:color w:val="D4D4D4"/>
          <w:sz w:val="21"/>
          <w:szCs w:val="21"/>
          <w:lang w:val="en-US" w:eastAsia="da-DK"/>
        </w:rPr>
        <w:t>f.write</w:t>
      </w:r>
      <w:proofErr w:type="spellEnd"/>
      <w:proofErr w:type="gramEnd"/>
      <w:r w:rsidRPr="009324B7">
        <w:rPr>
          <w:rFonts w:ascii="Consolas" w:eastAsia="Times New Roman" w:hAnsi="Consolas" w:cs="Times New Roman"/>
          <w:color w:val="D4D4D4"/>
          <w:sz w:val="21"/>
          <w:szCs w:val="21"/>
          <w:lang w:val="en-US" w:eastAsia="da-DK"/>
        </w:rPr>
        <w:t>(</w:t>
      </w:r>
      <w:r w:rsidRPr="009324B7">
        <w:rPr>
          <w:rFonts w:ascii="Consolas" w:eastAsia="Times New Roman" w:hAnsi="Consolas" w:cs="Times New Roman"/>
          <w:color w:val="CE9178"/>
          <w:sz w:val="21"/>
          <w:szCs w:val="21"/>
          <w:lang w:val="en-US" w:eastAsia="da-DK"/>
        </w:rPr>
        <w:t>"scene = "</w:t>
      </w:r>
      <w:r w:rsidRPr="009324B7">
        <w:rPr>
          <w:rFonts w:ascii="Consolas" w:eastAsia="Times New Roman" w:hAnsi="Consolas" w:cs="Times New Roman"/>
          <w:color w:val="D4D4D4"/>
          <w:sz w:val="21"/>
          <w:szCs w:val="21"/>
          <w:lang w:val="en-US" w:eastAsia="da-DK"/>
        </w:rPr>
        <w:t> + </w:t>
      </w:r>
      <w:r w:rsidRPr="009324B7">
        <w:rPr>
          <w:rFonts w:ascii="Consolas" w:eastAsia="Times New Roman" w:hAnsi="Consolas" w:cs="Times New Roman"/>
          <w:color w:val="4EC9B0"/>
          <w:sz w:val="21"/>
          <w:szCs w:val="21"/>
          <w:lang w:val="en-US" w:eastAsia="da-DK"/>
        </w:rPr>
        <w:t>str</w:t>
      </w:r>
      <w:r w:rsidRPr="009324B7">
        <w:rPr>
          <w:rFonts w:ascii="Consolas" w:eastAsia="Times New Roman" w:hAnsi="Consolas" w:cs="Times New Roman"/>
          <w:color w:val="D4D4D4"/>
          <w:sz w:val="21"/>
          <w:szCs w:val="21"/>
          <w:lang w:val="en-US" w:eastAsia="da-DK"/>
        </w:rPr>
        <w:t>(scene) + </w:t>
      </w:r>
      <w:r w:rsidRPr="009324B7">
        <w:rPr>
          <w:rFonts w:ascii="Consolas" w:eastAsia="Times New Roman" w:hAnsi="Consolas" w:cs="Times New Roman"/>
          <w:color w:val="CE9178"/>
          <w:sz w:val="21"/>
          <w:szCs w:val="21"/>
          <w:lang w:val="en-US" w:eastAsia="da-DK"/>
        </w:rPr>
        <w:t>"</w:t>
      </w:r>
      <w:r w:rsidRPr="009324B7">
        <w:rPr>
          <w:rFonts w:ascii="Consolas" w:eastAsia="Times New Roman" w:hAnsi="Consolas" w:cs="Times New Roman"/>
          <w:color w:val="D7BA7D"/>
          <w:sz w:val="21"/>
          <w:szCs w:val="21"/>
          <w:lang w:val="en-US" w:eastAsia="da-DK"/>
        </w:rPr>
        <w:t>\n</w:t>
      </w:r>
      <w:r w:rsidRPr="009324B7">
        <w:rPr>
          <w:rFonts w:ascii="Consolas" w:eastAsia="Times New Roman" w:hAnsi="Consolas" w:cs="Times New Roman"/>
          <w:color w:val="CE9178"/>
          <w:sz w:val="21"/>
          <w:szCs w:val="21"/>
          <w:lang w:val="en-US" w:eastAsia="da-DK"/>
        </w:rPr>
        <w:t>"</w:t>
      </w:r>
      <w:r w:rsidRPr="009324B7">
        <w:rPr>
          <w:rFonts w:ascii="Consolas" w:eastAsia="Times New Roman" w:hAnsi="Consolas" w:cs="Times New Roman"/>
          <w:color w:val="D4D4D4"/>
          <w:sz w:val="21"/>
          <w:szCs w:val="21"/>
          <w:lang w:val="en-US" w:eastAsia="da-DK"/>
        </w:rPr>
        <w:t>)</w:t>
      </w:r>
    </w:p>
    <w:p w14:paraId="6BE7A898"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D4D4D4"/>
          <w:sz w:val="21"/>
          <w:szCs w:val="21"/>
          <w:lang w:val="en-US" w:eastAsia="da-DK"/>
        </w:rPr>
        <w:t>            </w:t>
      </w:r>
      <w:proofErr w:type="gramStart"/>
      <w:r w:rsidRPr="00BF33F6">
        <w:rPr>
          <w:rFonts w:ascii="Consolas" w:eastAsia="Times New Roman" w:hAnsi="Consolas" w:cs="Times New Roman"/>
          <w:color w:val="D4D4D4"/>
          <w:sz w:val="21"/>
          <w:szCs w:val="21"/>
          <w:lang w:val="en-US" w:eastAsia="da-DK"/>
        </w:rPr>
        <w:t>f.write</w:t>
      </w:r>
      <w:proofErr w:type="gramEnd"/>
      <w:r w:rsidRPr="00BF33F6">
        <w:rPr>
          <w:rFonts w:ascii="Consolas" w:eastAsia="Times New Roman" w:hAnsi="Consolas" w:cs="Times New Roman"/>
          <w:color w:val="D4D4D4"/>
          <w:sz w:val="21"/>
          <w:szCs w:val="21"/>
          <w:lang w:val="en-US" w:eastAsia="da-DK"/>
        </w:rPr>
        <w:t>(</w:t>
      </w:r>
      <w:r w:rsidRPr="00BF33F6">
        <w:rPr>
          <w:rFonts w:ascii="Consolas" w:eastAsia="Times New Roman" w:hAnsi="Consolas" w:cs="Times New Roman"/>
          <w:color w:val="CE9178"/>
          <w:sz w:val="21"/>
          <w:szCs w:val="21"/>
          <w:lang w:val="en-US" w:eastAsia="da-DK"/>
        </w:rPr>
        <w:t>"Variabler.health = "</w:t>
      </w:r>
      <w:r w:rsidRPr="00BF33F6">
        <w:rPr>
          <w:rFonts w:ascii="Consolas" w:eastAsia="Times New Roman" w:hAnsi="Consolas" w:cs="Times New Roman"/>
          <w:color w:val="D4D4D4"/>
          <w:sz w:val="21"/>
          <w:szCs w:val="21"/>
          <w:lang w:val="en-US" w:eastAsia="da-DK"/>
        </w:rPr>
        <w:t> + </w:t>
      </w:r>
      <w:r w:rsidRPr="00BF33F6">
        <w:rPr>
          <w:rFonts w:ascii="Consolas" w:eastAsia="Times New Roman" w:hAnsi="Consolas" w:cs="Times New Roman"/>
          <w:color w:val="4EC9B0"/>
          <w:sz w:val="21"/>
          <w:szCs w:val="21"/>
          <w:lang w:val="en-US" w:eastAsia="da-DK"/>
        </w:rPr>
        <w:t>str</w:t>
      </w:r>
      <w:r w:rsidRPr="00BF33F6">
        <w:rPr>
          <w:rFonts w:ascii="Consolas" w:eastAsia="Times New Roman" w:hAnsi="Consolas" w:cs="Times New Roman"/>
          <w:color w:val="D4D4D4"/>
          <w:sz w:val="21"/>
          <w:szCs w:val="21"/>
          <w:lang w:val="en-US" w:eastAsia="da-DK"/>
        </w:rPr>
        <w:t>(Variabler.health) + </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7BA7D"/>
          <w:sz w:val="21"/>
          <w:szCs w:val="21"/>
          <w:lang w:val="en-US" w:eastAsia="da-DK"/>
        </w:rPr>
        <w:t>\n</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4D4D4"/>
          <w:sz w:val="21"/>
          <w:szCs w:val="21"/>
          <w:lang w:val="en-US" w:eastAsia="da-DK"/>
        </w:rPr>
        <w:t>)</w:t>
      </w:r>
    </w:p>
    <w:p w14:paraId="313BB8F2" w14:textId="77777777" w:rsidR="00BF33F6" w:rsidRPr="009324B7"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D4D4D4"/>
          <w:sz w:val="21"/>
          <w:szCs w:val="21"/>
          <w:lang w:val="en-US" w:eastAsia="da-DK"/>
        </w:rPr>
        <w:t>            </w:t>
      </w:r>
      <w:r w:rsidRPr="009324B7">
        <w:rPr>
          <w:rFonts w:ascii="Consolas" w:eastAsia="Times New Roman" w:hAnsi="Consolas" w:cs="Times New Roman"/>
          <w:color w:val="6A9955"/>
          <w:sz w:val="21"/>
          <w:szCs w:val="21"/>
          <w:lang w:val="en-US" w:eastAsia="da-DK"/>
        </w:rPr>
        <w:t>#inventory</w:t>
      </w:r>
    </w:p>
    <w:p w14:paraId="5B32DAC7" w14:textId="77777777" w:rsidR="00BF33F6" w:rsidRPr="009324B7"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9324B7">
        <w:rPr>
          <w:rFonts w:ascii="Consolas" w:eastAsia="Times New Roman" w:hAnsi="Consolas" w:cs="Times New Roman"/>
          <w:color w:val="D4D4D4"/>
          <w:sz w:val="21"/>
          <w:szCs w:val="21"/>
          <w:lang w:val="en-US" w:eastAsia="da-DK"/>
        </w:rPr>
        <w:t>            </w:t>
      </w:r>
      <w:proofErr w:type="gramStart"/>
      <w:r w:rsidRPr="009324B7">
        <w:rPr>
          <w:rFonts w:ascii="Consolas" w:eastAsia="Times New Roman" w:hAnsi="Consolas" w:cs="Times New Roman"/>
          <w:color w:val="D4D4D4"/>
          <w:sz w:val="21"/>
          <w:szCs w:val="21"/>
          <w:lang w:val="en-US" w:eastAsia="da-DK"/>
        </w:rPr>
        <w:t>f.write</w:t>
      </w:r>
      <w:proofErr w:type="gramEnd"/>
      <w:r w:rsidRPr="009324B7">
        <w:rPr>
          <w:rFonts w:ascii="Consolas" w:eastAsia="Times New Roman" w:hAnsi="Consolas" w:cs="Times New Roman"/>
          <w:color w:val="D4D4D4"/>
          <w:sz w:val="21"/>
          <w:szCs w:val="21"/>
          <w:lang w:val="en-US" w:eastAsia="da-DK"/>
        </w:rPr>
        <w:t>(</w:t>
      </w:r>
      <w:r w:rsidRPr="009324B7">
        <w:rPr>
          <w:rFonts w:ascii="Consolas" w:eastAsia="Times New Roman" w:hAnsi="Consolas" w:cs="Times New Roman"/>
          <w:color w:val="CE9178"/>
          <w:sz w:val="21"/>
          <w:szCs w:val="21"/>
          <w:lang w:val="en-US" w:eastAsia="da-DK"/>
        </w:rPr>
        <w:t>"Variabler.pizza = "</w:t>
      </w:r>
      <w:r w:rsidRPr="009324B7">
        <w:rPr>
          <w:rFonts w:ascii="Consolas" w:eastAsia="Times New Roman" w:hAnsi="Consolas" w:cs="Times New Roman"/>
          <w:color w:val="D4D4D4"/>
          <w:sz w:val="21"/>
          <w:szCs w:val="21"/>
          <w:lang w:val="en-US" w:eastAsia="da-DK"/>
        </w:rPr>
        <w:t> + </w:t>
      </w:r>
      <w:r w:rsidRPr="009324B7">
        <w:rPr>
          <w:rFonts w:ascii="Consolas" w:eastAsia="Times New Roman" w:hAnsi="Consolas" w:cs="Times New Roman"/>
          <w:color w:val="4EC9B0"/>
          <w:sz w:val="21"/>
          <w:szCs w:val="21"/>
          <w:lang w:val="en-US" w:eastAsia="da-DK"/>
        </w:rPr>
        <w:t>str</w:t>
      </w:r>
      <w:r w:rsidRPr="009324B7">
        <w:rPr>
          <w:rFonts w:ascii="Consolas" w:eastAsia="Times New Roman" w:hAnsi="Consolas" w:cs="Times New Roman"/>
          <w:color w:val="D4D4D4"/>
          <w:sz w:val="21"/>
          <w:szCs w:val="21"/>
          <w:lang w:val="en-US" w:eastAsia="da-DK"/>
        </w:rPr>
        <w:t>(Variabler.pizza) + </w:t>
      </w:r>
      <w:r w:rsidRPr="009324B7">
        <w:rPr>
          <w:rFonts w:ascii="Consolas" w:eastAsia="Times New Roman" w:hAnsi="Consolas" w:cs="Times New Roman"/>
          <w:color w:val="CE9178"/>
          <w:sz w:val="21"/>
          <w:szCs w:val="21"/>
          <w:lang w:val="en-US" w:eastAsia="da-DK"/>
        </w:rPr>
        <w:t>"</w:t>
      </w:r>
      <w:r w:rsidRPr="009324B7">
        <w:rPr>
          <w:rFonts w:ascii="Consolas" w:eastAsia="Times New Roman" w:hAnsi="Consolas" w:cs="Times New Roman"/>
          <w:color w:val="D7BA7D"/>
          <w:sz w:val="21"/>
          <w:szCs w:val="21"/>
          <w:lang w:val="en-US" w:eastAsia="da-DK"/>
        </w:rPr>
        <w:t>\n</w:t>
      </w:r>
      <w:r w:rsidRPr="009324B7">
        <w:rPr>
          <w:rFonts w:ascii="Consolas" w:eastAsia="Times New Roman" w:hAnsi="Consolas" w:cs="Times New Roman"/>
          <w:color w:val="CE9178"/>
          <w:sz w:val="21"/>
          <w:szCs w:val="21"/>
          <w:lang w:val="en-US" w:eastAsia="da-DK"/>
        </w:rPr>
        <w:t>"</w:t>
      </w:r>
      <w:r w:rsidRPr="009324B7">
        <w:rPr>
          <w:rFonts w:ascii="Consolas" w:eastAsia="Times New Roman" w:hAnsi="Consolas" w:cs="Times New Roman"/>
          <w:color w:val="D4D4D4"/>
          <w:sz w:val="21"/>
          <w:szCs w:val="21"/>
          <w:lang w:val="en-US" w:eastAsia="da-DK"/>
        </w:rPr>
        <w:t>)</w:t>
      </w:r>
    </w:p>
    <w:p w14:paraId="48FFED58" w14:textId="77777777" w:rsidR="00BF33F6" w:rsidRPr="009324B7"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9324B7">
        <w:rPr>
          <w:rFonts w:ascii="Consolas" w:eastAsia="Times New Roman" w:hAnsi="Consolas" w:cs="Times New Roman"/>
          <w:color w:val="D4D4D4"/>
          <w:sz w:val="21"/>
          <w:szCs w:val="21"/>
          <w:lang w:val="en-US" w:eastAsia="da-DK"/>
        </w:rPr>
        <w:t>            </w:t>
      </w:r>
      <w:proofErr w:type="gramStart"/>
      <w:r w:rsidRPr="009324B7">
        <w:rPr>
          <w:rFonts w:ascii="Consolas" w:eastAsia="Times New Roman" w:hAnsi="Consolas" w:cs="Times New Roman"/>
          <w:color w:val="D4D4D4"/>
          <w:sz w:val="21"/>
          <w:szCs w:val="21"/>
          <w:lang w:val="en-US" w:eastAsia="da-DK"/>
        </w:rPr>
        <w:t>f.write</w:t>
      </w:r>
      <w:proofErr w:type="gramEnd"/>
      <w:r w:rsidRPr="009324B7">
        <w:rPr>
          <w:rFonts w:ascii="Consolas" w:eastAsia="Times New Roman" w:hAnsi="Consolas" w:cs="Times New Roman"/>
          <w:color w:val="D4D4D4"/>
          <w:sz w:val="21"/>
          <w:szCs w:val="21"/>
          <w:lang w:val="en-US" w:eastAsia="da-DK"/>
        </w:rPr>
        <w:t>(</w:t>
      </w:r>
      <w:r w:rsidRPr="009324B7">
        <w:rPr>
          <w:rFonts w:ascii="Consolas" w:eastAsia="Times New Roman" w:hAnsi="Consolas" w:cs="Times New Roman"/>
          <w:color w:val="CE9178"/>
          <w:sz w:val="21"/>
          <w:szCs w:val="21"/>
          <w:lang w:val="en-US" w:eastAsia="da-DK"/>
        </w:rPr>
        <w:t>"Variabler.burger = "</w:t>
      </w:r>
      <w:r w:rsidRPr="009324B7">
        <w:rPr>
          <w:rFonts w:ascii="Consolas" w:eastAsia="Times New Roman" w:hAnsi="Consolas" w:cs="Times New Roman"/>
          <w:color w:val="D4D4D4"/>
          <w:sz w:val="21"/>
          <w:szCs w:val="21"/>
          <w:lang w:val="en-US" w:eastAsia="da-DK"/>
        </w:rPr>
        <w:t> + </w:t>
      </w:r>
      <w:r w:rsidRPr="009324B7">
        <w:rPr>
          <w:rFonts w:ascii="Consolas" w:eastAsia="Times New Roman" w:hAnsi="Consolas" w:cs="Times New Roman"/>
          <w:color w:val="4EC9B0"/>
          <w:sz w:val="21"/>
          <w:szCs w:val="21"/>
          <w:lang w:val="en-US" w:eastAsia="da-DK"/>
        </w:rPr>
        <w:t>str</w:t>
      </w:r>
      <w:r w:rsidRPr="009324B7">
        <w:rPr>
          <w:rFonts w:ascii="Consolas" w:eastAsia="Times New Roman" w:hAnsi="Consolas" w:cs="Times New Roman"/>
          <w:color w:val="D4D4D4"/>
          <w:sz w:val="21"/>
          <w:szCs w:val="21"/>
          <w:lang w:val="en-US" w:eastAsia="da-DK"/>
        </w:rPr>
        <w:t>(Variabler.burger) + </w:t>
      </w:r>
      <w:r w:rsidRPr="009324B7">
        <w:rPr>
          <w:rFonts w:ascii="Consolas" w:eastAsia="Times New Roman" w:hAnsi="Consolas" w:cs="Times New Roman"/>
          <w:color w:val="CE9178"/>
          <w:sz w:val="21"/>
          <w:szCs w:val="21"/>
          <w:lang w:val="en-US" w:eastAsia="da-DK"/>
        </w:rPr>
        <w:t>"</w:t>
      </w:r>
      <w:r w:rsidRPr="009324B7">
        <w:rPr>
          <w:rFonts w:ascii="Consolas" w:eastAsia="Times New Roman" w:hAnsi="Consolas" w:cs="Times New Roman"/>
          <w:color w:val="D7BA7D"/>
          <w:sz w:val="21"/>
          <w:szCs w:val="21"/>
          <w:lang w:val="en-US" w:eastAsia="da-DK"/>
        </w:rPr>
        <w:t>\n</w:t>
      </w:r>
      <w:r w:rsidRPr="009324B7">
        <w:rPr>
          <w:rFonts w:ascii="Consolas" w:eastAsia="Times New Roman" w:hAnsi="Consolas" w:cs="Times New Roman"/>
          <w:color w:val="CE9178"/>
          <w:sz w:val="21"/>
          <w:szCs w:val="21"/>
          <w:lang w:val="en-US" w:eastAsia="da-DK"/>
        </w:rPr>
        <w:t>"</w:t>
      </w:r>
      <w:r w:rsidRPr="009324B7">
        <w:rPr>
          <w:rFonts w:ascii="Consolas" w:eastAsia="Times New Roman" w:hAnsi="Consolas" w:cs="Times New Roman"/>
          <w:color w:val="D4D4D4"/>
          <w:sz w:val="21"/>
          <w:szCs w:val="21"/>
          <w:lang w:val="en-US" w:eastAsia="da-DK"/>
        </w:rPr>
        <w:t>)</w:t>
      </w:r>
    </w:p>
    <w:p w14:paraId="1D4115C6" w14:textId="77777777" w:rsidR="00BF33F6" w:rsidRPr="009324B7"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9324B7">
        <w:rPr>
          <w:rFonts w:ascii="Consolas" w:eastAsia="Times New Roman" w:hAnsi="Consolas" w:cs="Times New Roman"/>
          <w:color w:val="D4D4D4"/>
          <w:sz w:val="21"/>
          <w:szCs w:val="21"/>
          <w:lang w:val="en-US" w:eastAsia="da-DK"/>
        </w:rPr>
        <w:t>            </w:t>
      </w:r>
      <w:proofErr w:type="gramStart"/>
      <w:r w:rsidRPr="009324B7">
        <w:rPr>
          <w:rFonts w:ascii="Consolas" w:eastAsia="Times New Roman" w:hAnsi="Consolas" w:cs="Times New Roman"/>
          <w:color w:val="D4D4D4"/>
          <w:sz w:val="21"/>
          <w:szCs w:val="21"/>
          <w:lang w:val="en-US" w:eastAsia="da-DK"/>
        </w:rPr>
        <w:t>f.write</w:t>
      </w:r>
      <w:proofErr w:type="gramEnd"/>
      <w:r w:rsidRPr="009324B7">
        <w:rPr>
          <w:rFonts w:ascii="Consolas" w:eastAsia="Times New Roman" w:hAnsi="Consolas" w:cs="Times New Roman"/>
          <w:color w:val="D4D4D4"/>
          <w:sz w:val="21"/>
          <w:szCs w:val="21"/>
          <w:lang w:val="en-US" w:eastAsia="da-DK"/>
        </w:rPr>
        <w:t>(</w:t>
      </w:r>
      <w:r w:rsidRPr="009324B7">
        <w:rPr>
          <w:rFonts w:ascii="Consolas" w:eastAsia="Times New Roman" w:hAnsi="Consolas" w:cs="Times New Roman"/>
          <w:color w:val="CE9178"/>
          <w:sz w:val="21"/>
          <w:szCs w:val="21"/>
          <w:lang w:val="en-US" w:eastAsia="da-DK"/>
        </w:rPr>
        <w:t>"Variabler.kaffe = "</w:t>
      </w:r>
      <w:r w:rsidRPr="009324B7">
        <w:rPr>
          <w:rFonts w:ascii="Consolas" w:eastAsia="Times New Roman" w:hAnsi="Consolas" w:cs="Times New Roman"/>
          <w:color w:val="D4D4D4"/>
          <w:sz w:val="21"/>
          <w:szCs w:val="21"/>
          <w:lang w:val="en-US" w:eastAsia="da-DK"/>
        </w:rPr>
        <w:t> + </w:t>
      </w:r>
      <w:r w:rsidRPr="009324B7">
        <w:rPr>
          <w:rFonts w:ascii="Consolas" w:eastAsia="Times New Roman" w:hAnsi="Consolas" w:cs="Times New Roman"/>
          <w:color w:val="4EC9B0"/>
          <w:sz w:val="21"/>
          <w:szCs w:val="21"/>
          <w:lang w:val="en-US" w:eastAsia="da-DK"/>
        </w:rPr>
        <w:t>str</w:t>
      </w:r>
      <w:r w:rsidRPr="009324B7">
        <w:rPr>
          <w:rFonts w:ascii="Consolas" w:eastAsia="Times New Roman" w:hAnsi="Consolas" w:cs="Times New Roman"/>
          <w:color w:val="D4D4D4"/>
          <w:sz w:val="21"/>
          <w:szCs w:val="21"/>
          <w:lang w:val="en-US" w:eastAsia="da-DK"/>
        </w:rPr>
        <w:t>(Variabler.kaffe) + </w:t>
      </w:r>
      <w:r w:rsidRPr="009324B7">
        <w:rPr>
          <w:rFonts w:ascii="Consolas" w:eastAsia="Times New Roman" w:hAnsi="Consolas" w:cs="Times New Roman"/>
          <w:color w:val="CE9178"/>
          <w:sz w:val="21"/>
          <w:szCs w:val="21"/>
          <w:lang w:val="en-US" w:eastAsia="da-DK"/>
        </w:rPr>
        <w:t>"</w:t>
      </w:r>
      <w:r w:rsidRPr="009324B7">
        <w:rPr>
          <w:rFonts w:ascii="Consolas" w:eastAsia="Times New Roman" w:hAnsi="Consolas" w:cs="Times New Roman"/>
          <w:color w:val="D7BA7D"/>
          <w:sz w:val="21"/>
          <w:szCs w:val="21"/>
          <w:lang w:val="en-US" w:eastAsia="da-DK"/>
        </w:rPr>
        <w:t>\n</w:t>
      </w:r>
      <w:r w:rsidRPr="009324B7">
        <w:rPr>
          <w:rFonts w:ascii="Consolas" w:eastAsia="Times New Roman" w:hAnsi="Consolas" w:cs="Times New Roman"/>
          <w:color w:val="CE9178"/>
          <w:sz w:val="21"/>
          <w:szCs w:val="21"/>
          <w:lang w:val="en-US" w:eastAsia="da-DK"/>
        </w:rPr>
        <w:t>"</w:t>
      </w:r>
      <w:r w:rsidRPr="009324B7">
        <w:rPr>
          <w:rFonts w:ascii="Consolas" w:eastAsia="Times New Roman" w:hAnsi="Consolas" w:cs="Times New Roman"/>
          <w:color w:val="D4D4D4"/>
          <w:sz w:val="21"/>
          <w:szCs w:val="21"/>
          <w:lang w:val="en-US" w:eastAsia="da-DK"/>
        </w:rPr>
        <w:t>)</w:t>
      </w:r>
    </w:p>
    <w:p w14:paraId="64ED075F" w14:textId="4903F0FC"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eastAsia="da-DK"/>
        </w:rPr>
      </w:pPr>
      <w:r w:rsidRPr="009324B7">
        <w:rPr>
          <w:rFonts w:ascii="Consolas" w:eastAsia="Times New Roman" w:hAnsi="Consolas" w:cs="Times New Roman"/>
          <w:color w:val="D4D4D4"/>
          <w:sz w:val="21"/>
          <w:szCs w:val="21"/>
          <w:lang w:val="en-US" w:eastAsia="da-DK"/>
        </w:rPr>
        <w:t>            </w:t>
      </w:r>
      <w:proofErr w:type="gramStart"/>
      <w:r w:rsidRPr="00BF33F6">
        <w:rPr>
          <w:rFonts w:ascii="Consolas" w:eastAsia="Times New Roman" w:hAnsi="Consolas" w:cs="Times New Roman"/>
          <w:color w:val="D4D4D4"/>
          <w:sz w:val="21"/>
          <w:szCs w:val="21"/>
          <w:lang w:eastAsia="da-DK"/>
        </w:rPr>
        <w:t>f.write</w:t>
      </w:r>
      <w:proofErr w:type="gramEnd"/>
      <w:r w:rsidRPr="00BF33F6">
        <w:rPr>
          <w:rFonts w:ascii="Consolas" w:eastAsia="Times New Roman" w:hAnsi="Consolas" w:cs="Times New Roman"/>
          <w:color w:val="D4D4D4"/>
          <w:sz w:val="21"/>
          <w:szCs w:val="21"/>
          <w:lang w:eastAsia="da-DK"/>
        </w:rPr>
        <w:t>(</w:t>
      </w:r>
      <w:r w:rsidRPr="00BF33F6">
        <w:rPr>
          <w:rFonts w:ascii="Consolas" w:eastAsia="Times New Roman" w:hAnsi="Consolas" w:cs="Times New Roman"/>
          <w:color w:val="CE9178"/>
          <w:sz w:val="21"/>
          <w:szCs w:val="21"/>
          <w:lang w:eastAsia="da-DK"/>
        </w:rPr>
        <w:t>"Variabler.energidrik ="</w:t>
      </w:r>
      <w:r w:rsidRPr="00BF33F6">
        <w:rPr>
          <w:rFonts w:ascii="Consolas" w:eastAsia="Times New Roman" w:hAnsi="Consolas" w:cs="Times New Roman"/>
          <w:color w:val="D4D4D4"/>
          <w:sz w:val="21"/>
          <w:szCs w:val="21"/>
          <w:lang w:eastAsia="da-DK"/>
        </w:rPr>
        <w:t> + </w:t>
      </w:r>
      <w:r w:rsidRPr="00BF33F6">
        <w:rPr>
          <w:rFonts w:ascii="Consolas" w:eastAsia="Times New Roman" w:hAnsi="Consolas" w:cs="Times New Roman"/>
          <w:color w:val="4EC9B0"/>
          <w:sz w:val="21"/>
          <w:szCs w:val="21"/>
          <w:lang w:eastAsia="da-DK"/>
        </w:rPr>
        <w:t>str</w:t>
      </w:r>
      <w:r w:rsidRPr="00BF33F6">
        <w:rPr>
          <w:rFonts w:ascii="Consolas" w:eastAsia="Times New Roman" w:hAnsi="Consolas" w:cs="Times New Roman"/>
          <w:color w:val="D4D4D4"/>
          <w:sz w:val="21"/>
          <w:szCs w:val="21"/>
          <w:lang w:eastAsia="da-DK"/>
        </w:rPr>
        <w:t>(Variabler.energidrik) + </w:t>
      </w:r>
      <w:r w:rsidRPr="00BF33F6">
        <w:rPr>
          <w:rFonts w:ascii="Consolas" w:eastAsia="Times New Roman" w:hAnsi="Consolas" w:cs="Times New Roman"/>
          <w:color w:val="CE9178"/>
          <w:sz w:val="21"/>
          <w:szCs w:val="21"/>
          <w:lang w:eastAsia="da-DK"/>
        </w:rPr>
        <w:t>"</w:t>
      </w:r>
      <w:r w:rsidRPr="00BF33F6">
        <w:rPr>
          <w:rFonts w:ascii="Consolas" w:eastAsia="Times New Roman" w:hAnsi="Consolas" w:cs="Times New Roman"/>
          <w:color w:val="D7BA7D"/>
          <w:sz w:val="21"/>
          <w:szCs w:val="21"/>
          <w:lang w:eastAsia="da-DK"/>
        </w:rPr>
        <w:t>\n</w:t>
      </w:r>
      <w:r w:rsidRPr="00BF33F6">
        <w:rPr>
          <w:rFonts w:ascii="Consolas" w:eastAsia="Times New Roman" w:hAnsi="Consolas" w:cs="Times New Roman"/>
          <w:color w:val="CE9178"/>
          <w:sz w:val="21"/>
          <w:szCs w:val="21"/>
          <w:lang w:eastAsia="da-DK"/>
        </w:rPr>
        <w:t>"</w:t>
      </w:r>
      <w:r>
        <w:rPr>
          <w:rFonts w:ascii="Consolas" w:eastAsia="Times New Roman" w:hAnsi="Consolas" w:cs="Times New Roman"/>
          <w:color w:val="D4D4D4"/>
          <w:sz w:val="21"/>
          <w:szCs w:val="21"/>
          <w:lang w:eastAsia="da-DK"/>
        </w:rPr>
        <w:t>)</w:t>
      </w:r>
    </w:p>
    <w:p w14:paraId="1CA8C3CC" w14:textId="2D3854CE" w:rsidR="006871AD" w:rsidRPr="00F171EB" w:rsidRDefault="00BF33F6" w:rsidP="00F171EB">
      <w:pPr>
        <w:shd w:val="clear" w:color="auto" w:fill="1E1E1E"/>
        <w:spacing w:after="0" w:line="285" w:lineRule="atLeast"/>
        <w:ind w:left="360"/>
        <w:rPr>
          <w:rFonts w:ascii="Consolas" w:eastAsia="Times New Roman" w:hAnsi="Consolas" w:cs="Times New Roman"/>
          <w:color w:val="D4D4D4"/>
          <w:sz w:val="21"/>
          <w:szCs w:val="21"/>
          <w:lang w:eastAsia="da-DK"/>
        </w:rPr>
      </w:pPr>
      <w:r w:rsidRPr="00BF33F6">
        <w:rPr>
          <w:rFonts w:ascii="Consolas" w:eastAsia="Times New Roman" w:hAnsi="Consolas" w:cs="Times New Roman"/>
          <w:color w:val="D4D4D4"/>
          <w:sz w:val="21"/>
          <w:szCs w:val="21"/>
          <w:lang w:eastAsia="da-DK"/>
        </w:rPr>
        <w:t>            </w:t>
      </w:r>
      <w:proofErr w:type="spellStart"/>
      <w:proofErr w:type="gramStart"/>
      <w:r w:rsidRPr="00BF33F6">
        <w:rPr>
          <w:rFonts w:ascii="Consolas" w:eastAsia="Times New Roman" w:hAnsi="Consolas" w:cs="Times New Roman"/>
          <w:color w:val="D4D4D4"/>
          <w:sz w:val="21"/>
          <w:szCs w:val="21"/>
          <w:lang w:eastAsia="da-DK"/>
        </w:rPr>
        <w:t>f.close</w:t>
      </w:r>
      <w:proofErr w:type="spellEnd"/>
      <w:proofErr w:type="gramEnd"/>
      <w:r w:rsidRPr="00BF33F6">
        <w:rPr>
          <w:rFonts w:ascii="Consolas" w:eastAsia="Times New Roman" w:hAnsi="Consolas" w:cs="Times New Roman"/>
          <w:color w:val="D4D4D4"/>
          <w:sz w:val="21"/>
          <w:szCs w:val="21"/>
          <w:lang w:eastAsia="da-DK"/>
        </w:rPr>
        <w:t>()</w:t>
      </w:r>
      <w:r w:rsidR="006871AD">
        <w:br w:type="page"/>
      </w:r>
    </w:p>
    <w:p w14:paraId="4AFD4D2E" w14:textId="43ECCF37" w:rsidR="00BF33F6" w:rsidRDefault="00BF33F6" w:rsidP="00C81CD0">
      <w:pPr>
        <w:pStyle w:val="Overskrift1"/>
        <w:rPr>
          <w:sz w:val="48"/>
          <w:szCs w:val="48"/>
        </w:rPr>
      </w:pPr>
      <w:bookmarkStart w:id="14" w:name="_Toc42633754"/>
      <w:r>
        <w:rPr>
          <w:sz w:val="48"/>
          <w:szCs w:val="48"/>
        </w:rPr>
        <w:lastRenderedPageBreak/>
        <w:t>Kilder:</w:t>
      </w:r>
      <w:bookmarkEnd w:id="14"/>
    </w:p>
    <w:p w14:paraId="3F89FADC" w14:textId="689CBBC6" w:rsidR="00BF33F6" w:rsidRPr="005E4956" w:rsidRDefault="00BF33F6" w:rsidP="00BF33F6">
      <w:pPr>
        <w:rPr>
          <w:b/>
          <w:bCs/>
        </w:rPr>
      </w:pPr>
      <w:r w:rsidRPr="005E4956">
        <w:rPr>
          <w:b/>
          <w:bCs/>
        </w:rPr>
        <w:t xml:space="preserve">Vi har selv fremstillet de fleste af vores assets, og ellers er de næsten helt sikkert redigeret. Her er de få </w:t>
      </w:r>
      <w:r w:rsidR="000B4198" w:rsidRPr="005E4956">
        <w:rPr>
          <w:b/>
          <w:bCs/>
        </w:rPr>
        <w:t>kilder vi har brugt til assets:</w:t>
      </w:r>
    </w:p>
    <w:p w14:paraId="348897CF" w14:textId="6AE0DA04" w:rsidR="000B4198" w:rsidRPr="009324B7" w:rsidRDefault="000B4198" w:rsidP="00BF33F6">
      <w:r w:rsidRPr="009324B7">
        <w:t>Dino</w:t>
      </w:r>
      <w:r w:rsidR="005E4956" w:rsidRPr="009324B7">
        <w:t>type, dafont.com, “</w:t>
      </w:r>
      <w:proofErr w:type="spellStart"/>
      <w:r w:rsidR="005E4956" w:rsidRPr="009324B7">
        <w:t>HoPoYa</w:t>
      </w:r>
      <w:proofErr w:type="spellEnd"/>
      <w:r w:rsidR="005E4956" w:rsidRPr="009324B7">
        <w:t xml:space="preserve"> Studio“, besøgt 27/05-2020, </w:t>
      </w:r>
      <w:hyperlink r:id="rId67" w:history="1">
        <w:r w:rsidR="005E4956" w:rsidRPr="009324B7">
          <w:rPr>
            <w:rStyle w:val="Hyperlink"/>
          </w:rPr>
          <w:t>https://www.dafont.com/dinotype.font</w:t>
        </w:r>
      </w:hyperlink>
    </w:p>
    <w:p w14:paraId="6ED64233" w14:textId="23ACBAD7" w:rsidR="00BF33F6" w:rsidRPr="009324B7" w:rsidRDefault="000B4198" w:rsidP="00BF33F6">
      <w:proofErr w:type="spellStart"/>
      <w:r w:rsidRPr="009324B7">
        <w:t>Failure</w:t>
      </w:r>
      <w:proofErr w:type="spellEnd"/>
      <w:r w:rsidRPr="009324B7">
        <w:t xml:space="preserve"> 1, freesound.org, “Leszek </w:t>
      </w:r>
      <w:proofErr w:type="spellStart"/>
      <w:r w:rsidRPr="009324B7">
        <w:t>Szary</w:t>
      </w:r>
      <w:proofErr w:type="spellEnd"/>
      <w:r w:rsidRPr="009324B7">
        <w:t xml:space="preserve">”, besøgt 29/05-2020 </w:t>
      </w:r>
      <w:hyperlink r:id="rId68" w:history="1">
        <w:r w:rsidRPr="009324B7">
          <w:rPr>
            <w:rStyle w:val="Hyperlink"/>
          </w:rPr>
          <w:t>https://freesound.org/people/Leszek_Szary/sounds/171673/</w:t>
        </w:r>
      </w:hyperlink>
    </w:p>
    <w:p w14:paraId="3DFF9F5E" w14:textId="6ADC0CF9" w:rsidR="000B4198" w:rsidRDefault="000B4198" w:rsidP="00BF33F6">
      <w:pPr>
        <w:rPr>
          <w:lang w:val="en-US"/>
        </w:rPr>
      </w:pPr>
      <w:r w:rsidRPr="000B4198">
        <w:rPr>
          <w:lang w:val="en-US"/>
        </w:rPr>
        <w:t>Co</w:t>
      </w:r>
      <w:r>
        <w:rPr>
          <w:lang w:val="en-US"/>
        </w:rPr>
        <w:t xml:space="preserve">in4.wav, freesound.org, “Free Rush”, </w:t>
      </w:r>
      <w:proofErr w:type="spellStart"/>
      <w:r>
        <w:rPr>
          <w:lang w:val="en-US"/>
        </w:rPr>
        <w:t>besøgt</w:t>
      </w:r>
      <w:proofErr w:type="spellEnd"/>
      <w:r>
        <w:rPr>
          <w:lang w:val="en-US"/>
        </w:rPr>
        <w:t xml:space="preserve"> 25/05-2020 </w:t>
      </w:r>
      <w:hyperlink r:id="rId69" w:history="1">
        <w:r w:rsidRPr="00D86CC5">
          <w:rPr>
            <w:rStyle w:val="Hyperlink"/>
            <w:lang w:val="en-US"/>
          </w:rPr>
          <w:t>https://freesound.org/people/Free-Rush/sounds/336933/</w:t>
        </w:r>
      </w:hyperlink>
    </w:p>
    <w:p w14:paraId="6278554E" w14:textId="48483636" w:rsidR="000B4198" w:rsidRPr="009324B7" w:rsidRDefault="000B4198" w:rsidP="00BF33F6">
      <w:r w:rsidRPr="009324B7">
        <w:t xml:space="preserve">Single Water </w:t>
      </w:r>
      <w:proofErr w:type="spellStart"/>
      <w:r w:rsidRPr="009324B7">
        <w:t>Droplet</w:t>
      </w:r>
      <w:proofErr w:type="spellEnd"/>
      <w:r w:rsidRPr="009324B7">
        <w:t xml:space="preserve"> Sound, soundbible.com, Mike </w:t>
      </w:r>
      <w:proofErr w:type="spellStart"/>
      <w:r w:rsidRPr="009324B7">
        <w:t>Koenig</w:t>
      </w:r>
      <w:proofErr w:type="spellEnd"/>
      <w:r w:rsidRPr="009324B7">
        <w:t xml:space="preserve">, besøgt 06/05-2020, </w:t>
      </w:r>
      <w:hyperlink r:id="rId70" w:history="1">
        <w:r w:rsidRPr="009324B7">
          <w:rPr>
            <w:rStyle w:val="Hyperlink"/>
          </w:rPr>
          <w:t>http://soundbible.com/384-Single-Water-Droplet.html</w:t>
        </w:r>
      </w:hyperlink>
    </w:p>
    <w:p w14:paraId="62900C95" w14:textId="4EF6575A" w:rsidR="000B4198" w:rsidRPr="000B4198" w:rsidRDefault="000B4198" w:rsidP="00BF33F6">
      <w:r w:rsidRPr="000B4198">
        <w:t xml:space="preserve">FOOT1.wav, sdltd.com, </w:t>
      </w:r>
      <w:r>
        <w:t>U</w:t>
      </w:r>
      <w:r w:rsidRPr="000B4198">
        <w:t xml:space="preserve">kendt skaber, </w:t>
      </w:r>
      <w:r>
        <w:t xml:space="preserve">besøgt 04/05-2020 </w:t>
      </w:r>
      <w:hyperlink r:id="rId71" w:history="1">
        <w:r w:rsidRPr="00D86CC5">
          <w:rPr>
            <w:rStyle w:val="Hyperlink"/>
          </w:rPr>
          <w:t>http://www.sdltd.com/assets/audio/noise_cancellation_tutorials/events/FOOT1.wav</w:t>
        </w:r>
      </w:hyperlink>
    </w:p>
    <w:p w14:paraId="3D12A110" w14:textId="77777777" w:rsidR="000B4198" w:rsidRPr="000B4198" w:rsidRDefault="000B4198" w:rsidP="00BF33F6"/>
    <w:p w14:paraId="030A801F" w14:textId="3CC0A6C7" w:rsidR="005509DF" w:rsidRPr="003F75E1" w:rsidRDefault="009324B7" w:rsidP="00C81CD0">
      <w:pPr>
        <w:pStyle w:val="Overskrift1"/>
        <w:rPr>
          <w:sz w:val="48"/>
          <w:szCs w:val="48"/>
        </w:rPr>
      </w:pPr>
      <w:bookmarkStart w:id="15" w:name="_Toc42540814"/>
      <w:bookmarkStart w:id="16" w:name="_Toc42633755"/>
      <w:r>
        <w:rPr>
          <w:sz w:val="48"/>
          <w:szCs w:val="48"/>
        </w:rPr>
        <w:t>Oversigt</w:t>
      </w:r>
      <w:r w:rsidR="003840D6" w:rsidRPr="003F75E1">
        <w:rPr>
          <w:sz w:val="48"/>
          <w:szCs w:val="48"/>
        </w:rPr>
        <w:t>- Hele vores kode:</w:t>
      </w:r>
      <w:bookmarkEnd w:id="15"/>
      <w:bookmarkEnd w:id="16"/>
    </w:p>
    <w:p w14:paraId="6A16FBD6" w14:textId="59718D9B" w:rsidR="00FB7A6F" w:rsidRPr="009324B7" w:rsidRDefault="00FB7A6F" w:rsidP="003F75E1">
      <w:pPr>
        <w:rPr>
          <w:b/>
          <w:bCs/>
          <w:sz w:val="28"/>
          <w:szCs w:val="28"/>
        </w:rPr>
      </w:pPr>
      <w:r w:rsidRPr="009324B7">
        <w:rPr>
          <w:b/>
          <w:bCs/>
          <w:sz w:val="28"/>
          <w:szCs w:val="28"/>
        </w:rPr>
        <w:t>__init__.py</w:t>
      </w:r>
      <w:r w:rsidR="003F75E1" w:rsidRPr="009324B7">
        <w:rPr>
          <w:b/>
          <w:bCs/>
          <w:sz w:val="28"/>
          <w:szCs w:val="28"/>
        </w:rPr>
        <w:t xml:space="preserve"> </w:t>
      </w:r>
      <w:r w:rsidR="003F75E1" w:rsidRPr="009324B7">
        <w:rPr>
          <w:sz w:val="28"/>
          <w:szCs w:val="28"/>
        </w:rPr>
        <w:t xml:space="preserve">- </w:t>
      </w:r>
      <w:r w:rsidR="007047D4" w:rsidRPr="009324B7">
        <w:rPr>
          <w:sz w:val="28"/>
          <w:szCs w:val="28"/>
        </w:rPr>
        <w:t>Tomt script - tillader imports</w:t>
      </w:r>
    </w:p>
    <w:p w14:paraId="0447DCBA" w14:textId="45CB0539" w:rsidR="00EC2D65" w:rsidRPr="007047D4" w:rsidRDefault="00DA2BB6" w:rsidP="003F75E1">
      <w:pPr>
        <w:rPr>
          <w:b/>
          <w:bCs/>
          <w:sz w:val="28"/>
          <w:szCs w:val="28"/>
          <w:lang w:val="en-US"/>
        </w:rPr>
      </w:pPr>
      <w:r>
        <w:rPr>
          <w:noProof/>
        </w:rPr>
        <w:drawing>
          <wp:anchor distT="0" distB="0" distL="114300" distR="114300" simplePos="0" relativeHeight="251523072" behindDoc="0" locked="0" layoutInCell="1" allowOverlap="1" wp14:anchorId="7715A0A5" wp14:editId="7AE65CED">
            <wp:simplePos x="0" y="0"/>
            <wp:positionH relativeFrom="column">
              <wp:posOffset>4018915</wp:posOffset>
            </wp:positionH>
            <wp:positionV relativeFrom="paragraph">
              <wp:posOffset>19050</wp:posOffset>
            </wp:positionV>
            <wp:extent cx="1957705" cy="1957705"/>
            <wp:effectExtent l="0" t="0" r="0" b="0"/>
            <wp:wrapNone/>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57705" cy="1957705"/>
                    </a:xfrm>
                    <a:prstGeom prst="rect">
                      <a:avLst/>
                    </a:prstGeom>
                    <a:noFill/>
                    <a:ln>
                      <a:noFill/>
                    </a:ln>
                  </pic:spPr>
                </pic:pic>
              </a:graphicData>
            </a:graphic>
            <wp14:sizeRelH relativeFrom="page">
              <wp14:pctWidth>0</wp14:pctWidth>
            </wp14:sizeRelH>
            <wp14:sizeRelV relativeFrom="page">
              <wp14:pctHeight>0</wp14:pctHeight>
            </wp14:sizeRelV>
          </wp:anchor>
        </w:drawing>
      </w:r>
      <w:r w:rsidR="001060A3" w:rsidRPr="007047D4">
        <w:rPr>
          <w:b/>
          <w:bCs/>
          <w:sz w:val="28"/>
          <w:szCs w:val="28"/>
          <w:lang w:val="en-US"/>
        </w:rPr>
        <w:t>s</w:t>
      </w:r>
      <w:r w:rsidR="00EC2D65" w:rsidRPr="007047D4">
        <w:rPr>
          <w:b/>
          <w:bCs/>
          <w:sz w:val="28"/>
          <w:szCs w:val="28"/>
          <w:lang w:val="en-US"/>
        </w:rPr>
        <w:t>tart.py</w:t>
      </w:r>
      <w:r w:rsidR="003F75E1" w:rsidRPr="007047D4">
        <w:rPr>
          <w:b/>
          <w:bCs/>
          <w:sz w:val="28"/>
          <w:szCs w:val="28"/>
          <w:lang w:val="en-US"/>
        </w:rPr>
        <w:t xml:space="preserve"> </w:t>
      </w:r>
    </w:p>
    <w:p w14:paraId="3BEE8C6B" w14:textId="189428E3" w:rsidR="008C7B4B" w:rsidRPr="002D5C51" w:rsidRDefault="008C7B4B" w:rsidP="003F75E1">
      <w:pPr>
        <w:rPr>
          <w:b/>
          <w:bCs/>
          <w:sz w:val="28"/>
          <w:szCs w:val="28"/>
          <w:lang w:val="en-US"/>
        </w:rPr>
      </w:pPr>
      <w:r w:rsidRPr="002D5C51">
        <w:rPr>
          <w:b/>
          <w:bCs/>
          <w:sz w:val="28"/>
          <w:szCs w:val="28"/>
          <w:lang w:val="en-US"/>
        </w:rPr>
        <w:t>Tekst.py</w:t>
      </w:r>
      <w:r w:rsidR="003F75E1" w:rsidRPr="002D5C51">
        <w:rPr>
          <w:b/>
          <w:bCs/>
          <w:sz w:val="28"/>
          <w:szCs w:val="28"/>
          <w:lang w:val="en-US"/>
        </w:rPr>
        <w:t xml:space="preserve"> </w:t>
      </w:r>
    </w:p>
    <w:p w14:paraId="20F9384F" w14:textId="06F14364" w:rsidR="00EC2D65" w:rsidRPr="006C13B9" w:rsidRDefault="00D21AAF" w:rsidP="003F75E1">
      <w:pPr>
        <w:rPr>
          <w:b/>
          <w:bCs/>
          <w:sz w:val="28"/>
          <w:szCs w:val="28"/>
          <w:lang w:val="en-US"/>
        </w:rPr>
      </w:pPr>
      <w:r w:rsidRPr="006C13B9">
        <w:rPr>
          <w:b/>
          <w:bCs/>
          <w:sz w:val="28"/>
          <w:szCs w:val="28"/>
          <w:lang w:val="en-US"/>
        </w:rPr>
        <w:t>Menu.py</w:t>
      </w:r>
      <w:r w:rsidR="003F75E1" w:rsidRPr="006C13B9">
        <w:rPr>
          <w:b/>
          <w:bCs/>
          <w:sz w:val="28"/>
          <w:szCs w:val="28"/>
          <w:lang w:val="en-US"/>
        </w:rPr>
        <w:t xml:space="preserve"> </w:t>
      </w:r>
    </w:p>
    <w:p w14:paraId="5163F41E" w14:textId="70B30C45" w:rsidR="001060A3" w:rsidRDefault="001060A3" w:rsidP="003F75E1">
      <w:pPr>
        <w:rPr>
          <w:sz w:val="28"/>
          <w:szCs w:val="28"/>
          <w:lang w:val="en-US"/>
        </w:rPr>
      </w:pPr>
      <w:r w:rsidRPr="006C13B9">
        <w:rPr>
          <w:b/>
          <w:bCs/>
          <w:sz w:val="28"/>
          <w:szCs w:val="28"/>
          <w:lang w:val="en-US"/>
        </w:rPr>
        <w:t>Variabler.py</w:t>
      </w:r>
      <w:r w:rsidR="003F75E1" w:rsidRPr="006C13B9">
        <w:rPr>
          <w:b/>
          <w:bCs/>
          <w:sz w:val="28"/>
          <w:szCs w:val="28"/>
          <w:lang w:val="en-US"/>
        </w:rPr>
        <w:t xml:space="preserve"> </w:t>
      </w:r>
    </w:p>
    <w:p w14:paraId="6703D927" w14:textId="0A312CB7" w:rsidR="00DA2BB6" w:rsidRPr="00DA2BB6" w:rsidRDefault="00DA2BB6" w:rsidP="003F75E1">
      <w:pPr>
        <w:rPr>
          <w:sz w:val="28"/>
          <w:szCs w:val="28"/>
          <w:lang w:val="en-US"/>
        </w:rPr>
      </w:pPr>
      <w:r>
        <w:rPr>
          <w:b/>
          <w:bCs/>
          <w:sz w:val="28"/>
          <w:szCs w:val="28"/>
          <w:lang w:val="en-US"/>
        </w:rPr>
        <w:t>Classes.py</w:t>
      </w:r>
      <w:r>
        <w:rPr>
          <w:sz w:val="28"/>
          <w:szCs w:val="28"/>
          <w:lang w:val="en-US"/>
        </w:rPr>
        <w:t xml:space="preserve"> </w:t>
      </w:r>
    </w:p>
    <w:p w14:paraId="6C860D2D" w14:textId="1B8D0C4C" w:rsidR="008C7B4B" w:rsidRPr="006C13B9" w:rsidRDefault="00DA2BB6" w:rsidP="003F75E1">
      <w:pPr>
        <w:rPr>
          <w:b/>
          <w:bCs/>
          <w:sz w:val="28"/>
          <w:szCs w:val="28"/>
          <w:lang w:val="en-US"/>
        </w:rPr>
      </w:pPr>
      <w:r>
        <w:rPr>
          <w:noProof/>
        </w:rPr>
        <w:drawing>
          <wp:anchor distT="0" distB="0" distL="114300" distR="114300" simplePos="0" relativeHeight="251785216" behindDoc="0" locked="0" layoutInCell="1" allowOverlap="1" wp14:anchorId="1081AB1D" wp14:editId="5FC68A49">
            <wp:simplePos x="0" y="0"/>
            <wp:positionH relativeFrom="column">
              <wp:posOffset>4906530</wp:posOffset>
            </wp:positionH>
            <wp:positionV relativeFrom="paragraph">
              <wp:posOffset>305369</wp:posOffset>
            </wp:positionV>
            <wp:extent cx="914400" cy="914400"/>
            <wp:effectExtent l="0" t="0" r="0" b="0"/>
            <wp:wrapNone/>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Pr>
          <w:noProof/>
        </w:rPr>
        <w:drawing>
          <wp:anchor distT="0" distB="0" distL="114300" distR="114300" simplePos="0" relativeHeight="251777024" behindDoc="0" locked="0" layoutInCell="1" allowOverlap="1" wp14:anchorId="4C5E93E9" wp14:editId="60A2E343">
            <wp:simplePos x="0" y="0"/>
            <wp:positionH relativeFrom="column">
              <wp:posOffset>5490210</wp:posOffset>
            </wp:positionH>
            <wp:positionV relativeFrom="paragraph">
              <wp:posOffset>6086</wp:posOffset>
            </wp:positionV>
            <wp:extent cx="914400" cy="914400"/>
            <wp:effectExtent l="0" t="0" r="0" b="0"/>
            <wp:wrapNone/>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8C7B4B" w:rsidRPr="006C13B9">
        <w:rPr>
          <w:b/>
          <w:bCs/>
          <w:sz w:val="28"/>
          <w:szCs w:val="28"/>
          <w:lang w:val="en-US"/>
        </w:rPr>
        <w:t>saveFile1.py</w:t>
      </w:r>
      <w:r w:rsidR="003F75E1" w:rsidRPr="006C13B9">
        <w:rPr>
          <w:b/>
          <w:bCs/>
          <w:sz w:val="28"/>
          <w:szCs w:val="28"/>
          <w:lang w:val="en-US"/>
        </w:rPr>
        <w:t xml:space="preserve"> </w:t>
      </w:r>
    </w:p>
    <w:p w14:paraId="0703988F" w14:textId="19902387" w:rsidR="00D21AAF" w:rsidRPr="006C13B9" w:rsidRDefault="00DA2BB6" w:rsidP="003F75E1">
      <w:pPr>
        <w:rPr>
          <w:b/>
          <w:bCs/>
          <w:sz w:val="28"/>
          <w:szCs w:val="28"/>
          <w:lang w:val="en-US"/>
        </w:rPr>
      </w:pPr>
      <w:r>
        <w:rPr>
          <w:noProof/>
        </w:rPr>
        <w:drawing>
          <wp:anchor distT="0" distB="0" distL="114300" distR="114300" simplePos="0" relativeHeight="251792384" behindDoc="0" locked="0" layoutInCell="1" allowOverlap="1" wp14:anchorId="75FA6793" wp14:editId="3E8153E9">
            <wp:simplePos x="0" y="0"/>
            <wp:positionH relativeFrom="margin">
              <wp:posOffset>5581270</wp:posOffset>
            </wp:positionH>
            <wp:positionV relativeFrom="paragraph">
              <wp:posOffset>87375</wp:posOffset>
            </wp:positionV>
            <wp:extent cx="914400" cy="914400"/>
            <wp:effectExtent l="0" t="0" r="0" b="0"/>
            <wp:wrapNone/>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1060A3" w:rsidRPr="006C13B9">
        <w:rPr>
          <w:b/>
          <w:bCs/>
          <w:sz w:val="28"/>
          <w:szCs w:val="28"/>
          <w:lang w:val="en-US"/>
        </w:rPr>
        <w:t>c</w:t>
      </w:r>
      <w:r w:rsidR="00D21AAF" w:rsidRPr="006C13B9">
        <w:rPr>
          <w:b/>
          <w:bCs/>
          <w:sz w:val="28"/>
          <w:szCs w:val="28"/>
          <w:lang w:val="en-US"/>
        </w:rPr>
        <w:t>utscene</w:t>
      </w:r>
      <w:r w:rsidR="001060A3" w:rsidRPr="006C13B9">
        <w:rPr>
          <w:b/>
          <w:bCs/>
          <w:sz w:val="28"/>
          <w:szCs w:val="28"/>
          <w:lang w:val="en-US"/>
        </w:rPr>
        <w:t>1</w:t>
      </w:r>
      <w:r w:rsidR="00D21AAF" w:rsidRPr="006C13B9">
        <w:rPr>
          <w:b/>
          <w:bCs/>
          <w:sz w:val="28"/>
          <w:szCs w:val="28"/>
          <w:lang w:val="en-US"/>
        </w:rPr>
        <w:t>.py</w:t>
      </w:r>
      <w:r w:rsidR="003F75E1" w:rsidRPr="006C13B9">
        <w:rPr>
          <w:b/>
          <w:bCs/>
          <w:sz w:val="28"/>
          <w:szCs w:val="28"/>
          <w:lang w:val="en-US"/>
        </w:rPr>
        <w:t xml:space="preserve"> </w:t>
      </w:r>
    </w:p>
    <w:p w14:paraId="66B501AB" w14:textId="49AFB2B5" w:rsidR="00D21AAF" w:rsidRPr="006C13B9" w:rsidRDefault="00E27134" w:rsidP="003F75E1">
      <w:pPr>
        <w:rPr>
          <w:b/>
          <w:bCs/>
          <w:sz w:val="28"/>
          <w:szCs w:val="28"/>
          <w:lang w:val="en-US"/>
        </w:rPr>
      </w:pPr>
      <w:r w:rsidRPr="006C13B9">
        <w:rPr>
          <w:b/>
          <w:bCs/>
          <w:sz w:val="28"/>
          <w:szCs w:val="28"/>
          <w:lang w:val="en-US"/>
        </w:rPr>
        <w:t>Game.py (Scene 1)</w:t>
      </w:r>
      <w:r w:rsidR="003F75E1" w:rsidRPr="006C13B9">
        <w:rPr>
          <w:b/>
          <w:bCs/>
          <w:sz w:val="28"/>
          <w:szCs w:val="28"/>
          <w:lang w:val="en-US"/>
        </w:rPr>
        <w:t xml:space="preserve"> </w:t>
      </w:r>
    </w:p>
    <w:p w14:paraId="56223AFD" w14:textId="74679A39" w:rsidR="00E27134" w:rsidRPr="006C13B9" w:rsidRDefault="00E27134" w:rsidP="003F75E1">
      <w:pPr>
        <w:rPr>
          <w:b/>
          <w:bCs/>
          <w:sz w:val="28"/>
          <w:szCs w:val="28"/>
          <w:lang w:val="en-US"/>
        </w:rPr>
      </w:pPr>
      <w:r w:rsidRPr="006C13B9">
        <w:rPr>
          <w:b/>
          <w:bCs/>
          <w:sz w:val="28"/>
          <w:szCs w:val="28"/>
          <w:lang w:val="en-US"/>
        </w:rPr>
        <w:t>Hallway2.py (Scene 2)</w:t>
      </w:r>
      <w:r w:rsidR="003F75E1" w:rsidRPr="006C13B9">
        <w:rPr>
          <w:b/>
          <w:bCs/>
          <w:sz w:val="28"/>
          <w:szCs w:val="28"/>
          <w:lang w:val="en-US"/>
        </w:rPr>
        <w:t xml:space="preserve"> </w:t>
      </w:r>
    </w:p>
    <w:p w14:paraId="46AA0B46" w14:textId="4594800E" w:rsidR="004866C5" w:rsidRPr="004866C5" w:rsidRDefault="00727450" w:rsidP="004866C5">
      <w:pPr>
        <w:rPr>
          <w:sz w:val="28"/>
          <w:szCs w:val="28"/>
          <w:lang w:val="en-US"/>
        </w:rPr>
      </w:pPr>
      <w:r w:rsidRPr="006C13B9">
        <w:rPr>
          <w:b/>
          <w:bCs/>
          <w:sz w:val="28"/>
          <w:szCs w:val="28"/>
          <w:lang w:val="en-US"/>
        </w:rPr>
        <w:t>Hallway3.py (Scene 3)</w:t>
      </w:r>
      <w:r w:rsidR="003F75E1" w:rsidRPr="006C13B9">
        <w:rPr>
          <w:b/>
          <w:bCs/>
          <w:sz w:val="28"/>
          <w:szCs w:val="28"/>
          <w:lang w:val="en-US"/>
        </w:rPr>
        <w:t xml:space="preserve"> </w:t>
      </w:r>
    </w:p>
    <w:p w14:paraId="3468FE11" w14:textId="77FC93FC" w:rsidR="0021B367" w:rsidRDefault="0021B367" w:rsidP="2F76B002">
      <w:pPr>
        <w:rPr>
          <w:sz w:val="28"/>
          <w:szCs w:val="28"/>
          <w:lang w:val="en-US"/>
        </w:rPr>
      </w:pPr>
    </w:p>
    <w:p w14:paraId="4602871E" w14:textId="66BBEDF9" w:rsidR="00E27134" w:rsidRPr="00E27134" w:rsidRDefault="00E27134" w:rsidP="00E27134">
      <w:pPr>
        <w:rPr>
          <w:lang w:val="en-US"/>
        </w:rPr>
      </w:pPr>
    </w:p>
    <w:p w14:paraId="6BC027C3" w14:textId="776406A2" w:rsidR="005E2C40" w:rsidRPr="009324B7" w:rsidRDefault="005E2C40" w:rsidP="00DA2BB6">
      <w:pPr>
        <w:rPr>
          <w:rStyle w:val="Strk"/>
          <w:b w:val="0"/>
          <w:bCs w:val="0"/>
          <w:sz w:val="22"/>
          <w:szCs w:val="22"/>
          <w:lang w:val="en-US"/>
        </w:rPr>
      </w:pPr>
    </w:p>
    <w:sectPr w:rsidR="005E2C40" w:rsidRPr="009324B7">
      <w:headerReference w:type="default" r:id="rId74"/>
      <w:footerReference w:type="default" r:id="rId75"/>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BD9FE5" w14:textId="77777777" w:rsidR="00FA3864" w:rsidRDefault="00FA3864" w:rsidP="007E6BD3">
      <w:pPr>
        <w:spacing w:after="0" w:line="240" w:lineRule="auto"/>
      </w:pPr>
      <w:r>
        <w:separator/>
      </w:r>
    </w:p>
  </w:endnote>
  <w:endnote w:type="continuationSeparator" w:id="0">
    <w:p w14:paraId="3A4127C1" w14:textId="77777777" w:rsidR="00FA3864" w:rsidRDefault="00FA3864" w:rsidP="007E6BD3">
      <w:pPr>
        <w:spacing w:after="0" w:line="240" w:lineRule="auto"/>
      </w:pPr>
      <w:r>
        <w:continuationSeparator/>
      </w:r>
    </w:p>
  </w:endnote>
  <w:endnote w:type="continuationNotice" w:id="1">
    <w:p w14:paraId="1B3E4172" w14:textId="77777777" w:rsidR="00FA3864" w:rsidRDefault="00FA38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7A586" w14:textId="7A51FEA7" w:rsidR="00BF33F6" w:rsidRDefault="00BF33F6" w:rsidP="007E6BD3">
    <w:pPr>
      <w:pStyle w:val="Sidefod"/>
      <w:jc w:val="right"/>
    </w:pPr>
    <w:r>
      <w:t xml:space="preserve">Side </w:t>
    </w:r>
    <w:r>
      <w:rPr>
        <w:b/>
        <w:bCs/>
      </w:rPr>
      <w:fldChar w:fldCharType="begin"/>
    </w:r>
    <w:r>
      <w:rPr>
        <w:b/>
        <w:bCs/>
      </w:rPr>
      <w:instrText>PAGE  \* Arabic  \* MERGEFORMAT</w:instrText>
    </w:r>
    <w:r>
      <w:rPr>
        <w:b/>
        <w:bCs/>
      </w:rPr>
      <w:fldChar w:fldCharType="separate"/>
    </w:r>
    <w:r>
      <w:rPr>
        <w:b/>
        <w:bCs/>
      </w:rPr>
      <w:t>1</w:t>
    </w:r>
    <w:r>
      <w:rPr>
        <w:b/>
        <w:bCs/>
      </w:rPr>
      <w:fldChar w:fldCharType="end"/>
    </w:r>
    <w:r>
      <w:t xml:space="preserve"> af </w:t>
    </w:r>
    <w:r>
      <w:rPr>
        <w:b/>
        <w:bCs/>
      </w:rPr>
      <w:fldChar w:fldCharType="begin"/>
    </w:r>
    <w:r>
      <w:rPr>
        <w:b/>
        <w:bCs/>
      </w:rPr>
      <w:instrText>NUMPAGES  \* Arabic  \* MERGEFORMAT</w:instrText>
    </w:r>
    <w:r>
      <w:rPr>
        <w:b/>
        <w:bCs/>
      </w:rPr>
      <w:fldChar w:fldCharType="separate"/>
    </w:r>
    <w:r>
      <w:rPr>
        <w:b/>
        <w:bCs/>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CC309C" w14:textId="77777777" w:rsidR="00FA3864" w:rsidRDefault="00FA3864" w:rsidP="007E6BD3">
      <w:pPr>
        <w:spacing w:after="0" w:line="240" w:lineRule="auto"/>
      </w:pPr>
      <w:r>
        <w:separator/>
      </w:r>
    </w:p>
  </w:footnote>
  <w:footnote w:type="continuationSeparator" w:id="0">
    <w:p w14:paraId="5C941B3A" w14:textId="77777777" w:rsidR="00FA3864" w:rsidRDefault="00FA3864" w:rsidP="007E6BD3">
      <w:pPr>
        <w:spacing w:after="0" w:line="240" w:lineRule="auto"/>
      </w:pPr>
      <w:r>
        <w:continuationSeparator/>
      </w:r>
    </w:p>
  </w:footnote>
  <w:footnote w:type="continuationNotice" w:id="1">
    <w:p w14:paraId="524F6A76" w14:textId="77777777" w:rsidR="00FA3864" w:rsidRDefault="00FA386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5211C1" w14:textId="61FEE76C" w:rsidR="00BF33F6" w:rsidRDefault="00BF33F6">
    <w:pPr>
      <w:pStyle w:val="Sidehoved"/>
      <w:rPr>
        <w:lang w:val="en-US"/>
      </w:rPr>
    </w:pPr>
    <w:r w:rsidRPr="008145A9">
      <w:rPr>
        <w:lang w:val="en-US"/>
      </w:rPr>
      <w:t xml:space="preserve">Life of Mark - The </w:t>
    </w:r>
    <w:r>
      <w:rPr>
        <w:lang w:val="en-US"/>
      </w:rPr>
      <w:t>List - Synopsis</w:t>
    </w:r>
  </w:p>
  <w:p w14:paraId="5FD02802" w14:textId="303B10DD" w:rsidR="00BF33F6" w:rsidRDefault="00BF33F6" w:rsidP="006B1A82">
    <w:pPr>
      <w:pStyle w:val="Sidehoved"/>
      <w:rPr>
        <w:lang w:val="en-US"/>
      </w:rPr>
    </w:pPr>
    <w:r>
      <w:rPr>
        <w:lang w:val="en-US"/>
      </w:rPr>
      <w:t>Hodyah, Lac, Mads, Kristian H</w:t>
    </w:r>
  </w:p>
  <w:p w14:paraId="6502CAAB" w14:textId="3AEFDC85" w:rsidR="00BF33F6" w:rsidRPr="008145A9" w:rsidRDefault="00BF33F6" w:rsidP="006B1A82">
    <w:pPr>
      <w:pStyle w:val="Sidehoved"/>
      <w:rPr>
        <w:lang w:val="en-US"/>
      </w:rPr>
    </w:pPr>
    <w:r>
      <w:rPr>
        <w:lang w:val="en-US"/>
      </w:rPr>
      <w:t>06/06-2020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870755"/>
    <w:multiLevelType w:val="hybridMultilevel"/>
    <w:tmpl w:val="888CD15E"/>
    <w:lvl w:ilvl="0" w:tplc="6060AED4">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29460CFC"/>
    <w:multiLevelType w:val="hybridMultilevel"/>
    <w:tmpl w:val="C44E7B48"/>
    <w:lvl w:ilvl="0" w:tplc="85602CE6">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2DC77900"/>
    <w:multiLevelType w:val="hybridMultilevel"/>
    <w:tmpl w:val="9DB48B5A"/>
    <w:lvl w:ilvl="0" w:tplc="0406000F">
      <w:start w:val="1"/>
      <w:numFmt w:val="decimal"/>
      <w:lvlText w:val="%1."/>
      <w:lvlJc w:val="left"/>
      <w:pPr>
        <w:ind w:left="720" w:hanging="360"/>
      </w:pPr>
      <w:rPr>
        <w:rFonts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76654DA5"/>
    <w:multiLevelType w:val="hybridMultilevel"/>
    <w:tmpl w:val="34364D98"/>
    <w:lvl w:ilvl="0" w:tplc="26EC8E50">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1304"/>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30B"/>
    <w:rsid w:val="000010F6"/>
    <w:rsid w:val="00001A70"/>
    <w:rsid w:val="00001EA2"/>
    <w:rsid w:val="000034CC"/>
    <w:rsid w:val="00025FCB"/>
    <w:rsid w:val="00034FE9"/>
    <w:rsid w:val="00045CDD"/>
    <w:rsid w:val="00046D12"/>
    <w:rsid w:val="00063821"/>
    <w:rsid w:val="0007581B"/>
    <w:rsid w:val="000963AA"/>
    <w:rsid w:val="000A44B8"/>
    <w:rsid w:val="000B4198"/>
    <w:rsid w:val="000B7FFD"/>
    <w:rsid w:val="000C43C4"/>
    <w:rsid w:val="000D4C9C"/>
    <w:rsid w:val="000D5BDF"/>
    <w:rsid w:val="000D68CF"/>
    <w:rsid w:val="000D6A7F"/>
    <w:rsid w:val="000E3147"/>
    <w:rsid w:val="000F15E9"/>
    <w:rsid w:val="000F2570"/>
    <w:rsid w:val="000F7F02"/>
    <w:rsid w:val="00105B33"/>
    <w:rsid w:val="001060A3"/>
    <w:rsid w:val="00107B18"/>
    <w:rsid w:val="00111E5D"/>
    <w:rsid w:val="00116304"/>
    <w:rsid w:val="00132CDB"/>
    <w:rsid w:val="001404E9"/>
    <w:rsid w:val="00147D8C"/>
    <w:rsid w:val="00160F33"/>
    <w:rsid w:val="001622E8"/>
    <w:rsid w:val="00162632"/>
    <w:rsid w:val="00180126"/>
    <w:rsid w:val="00183D5D"/>
    <w:rsid w:val="001854C5"/>
    <w:rsid w:val="0018653E"/>
    <w:rsid w:val="00190DC4"/>
    <w:rsid w:val="001914D8"/>
    <w:rsid w:val="00196D57"/>
    <w:rsid w:val="001A7BA6"/>
    <w:rsid w:val="001B1DE9"/>
    <w:rsid w:val="001B1FB3"/>
    <w:rsid w:val="001B54A9"/>
    <w:rsid w:val="001B6495"/>
    <w:rsid w:val="001C2FE1"/>
    <w:rsid w:val="001E7E3D"/>
    <w:rsid w:val="001F06C7"/>
    <w:rsid w:val="001F5FC1"/>
    <w:rsid w:val="00203DE9"/>
    <w:rsid w:val="00206FAD"/>
    <w:rsid w:val="00210C4F"/>
    <w:rsid w:val="00217D13"/>
    <w:rsid w:val="0021B367"/>
    <w:rsid w:val="00225046"/>
    <w:rsid w:val="00225AD0"/>
    <w:rsid w:val="002260F0"/>
    <w:rsid w:val="00227FDE"/>
    <w:rsid w:val="00230097"/>
    <w:rsid w:val="002525C8"/>
    <w:rsid w:val="0025324C"/>
    <w:rsid w:val="00256DC9"/>
    <w:rsid w:val="00260BC9"/>
    <w:rsid w:val="00260DBE"/>
    <w:rsid w:val="00265B45"/>
    <w:rsid w:val="002865E7"/>
    <w:rsid w:val="00287EB1"/>
    <w:rsid w:val="002966FF"/>
    <w:rsid w:val="002970BF"/>
    <w:rsid w:val="002A1465"/>
    <w:rsid w:val="002A4251"/>
    <w:rsid w:val="002A4BBB"/>
    <w:rsid w:val="002B7145"/>
    <w:rsid w:val="002C04E1"/>
    <w:rsid w:val="002D2A0F"/>
    <w:rsid w:val="002D5C51"/>
    <w:rsid w:val="002D5D15"/>
    <w:rsid w:val="002E6C61"/>
    <w:rsid w:val="002F08FB"/>
    <w:rsid w:val="002F32F6"/>
    <w:rsid w:val="00305905"/>
    <w:rsid w:val="00306955"/>
    <w:rsid w:val="00307F59"/>
    <w:rsid w:val="003175A7"/>
    <w:rsid w:val="00326D08"/>
    <w:rsid w:val="00330DA4"/>
    <w:rsid w:val="00341A23"/>
    <w:rsid w:val="00343E61"/>
    <w:rsid w:val="00347A49"/>
    <w:rsid w:val="003526C6"/>
    <w:rsid w:val="0035460F"/>
    <w:rsid w:val="00364E7F"/>
    <w:rsid w:val="00365B6A"/>
    <w:rsid w:val="0036714E"/>
    <w:rsid w:val="00372A32"/>
    <w:rsid w:val="00373BE9"/>
    <w:rsid w:val="00374B63"/>
    <w:rsid w:val="00375B64"/>
    <w:rsid w:val="00377434"/>
    <w:rsid w:val="003840D6"/>
    <w:rsid w:val="00391308"/>
    <w:rsid w:val="003919C4"/>
    <w:rsid w:val="00394123"/>
    <w:rsid w:val="003964E4"/>
    <w:rsid w:val="003B0B42"/>
    <w:rsid w:val="003B103B"/>
    <w:rsid w:val="003B261D"/>
    <w:rsid w:val="003B26A2"/>
    <w:rsid w:val="003B512B"/>
    <w:rsid w:val="003D42C0"/>
    <w:rsid w:val="003E2B4D"/>
    <w:rsid w:val="003E7D6A"/>
    <w:rsid w:val="003F207D"/>
    <w:rsid w:val="003F75E1"/>
    <w:rsid w:val="003F7837"/>
    <w:rsid w:val="004045CB"/>
    <w:rsid w:val="004177A6"/>
    <w:rsid w:val="00424E3D"/>
    <w:rsid w:val="004333C8"/>
    <w:rsid w:val="00443118"/>
    <w:rsid w:val="00444B7C"/>
    <w:rsid w:val="00467D37"/>
    <w:rsid w:val="00480305"/>
    <w:rsid w:val="0048095D"/>
    <w:rsid w:val="004866C5"/>
    <w:rsid w:val="004900F4"/>
    <w:rsid w:val="00490BC0"/>
    <w:rsid w:val="00494BAC"/>
    <w:rsid w:val="004A20FF"/>
    <w:rsid w:val="004A6486"/>
    <w:rsid w:val="004B2AB8"/>
    <w:rsid w:val="004B5F57"/>
    <w:rsid w:val="004C104D"/>
    <w:rsid w:val="004C469B"/>
    <w:rsid w:val="004E4622"/>
    <w:rsid w:val="00502251"/>
    <w:rsid w:val="005057DA"/>
    <w:rsid w:val="00507855"/>
    <w:rsid w:val="00507DA2"/>
    <w:rsid w:val="0051539D"/>
    <w:rsid w:val="00520AFA"/>
    <w:rsid w:val="00520E45"/>
    <w:rsid w:val="00530261"/>
    <w:rsid w:val="00532734"/>
    <w:rsid w:val="00535E4C"/>
    <w:rsid w:val="00537789"/>
    <w:rsid w:val="0054081E"/>
    <w:rsid w:val="005509DF"/>
    <w:rsid w:val="00555DA8"/>
    <w:rsid w:val="0056074C"/>
    <w:rsid w:val="00560C1A"/>
    <w:rsid w:val="005633FB"/>
    <w:rsid w:val="00566DF9"/>
    <w:rsid w:val="00567C89"/>
    <w:rsid w:val="00572605"/>
    <w:rsid w:val="0057429D"/>
    <w:rsid w:val="00575DCF"/>
    <w:rsid w:val="0058154E"/>
    <w:rsid w:val="0058388C"/>
    <w:rsid w:val="005839F5"/>
    <w:rsid w:val="00586598"/>
    <w:rsid w:val="0059149A"/>
    <w:rsid w:val="005A0D14"/>
    <w:rsid w:val="005A11BB"/>
    <w:rsid w:val="005A1EE1"/>
    <w:rsid w:val="005A1F75"/>
    <w:rsid w:val="005A630F"/>
    <w:rsid w:val="005A7F63"/>
    <w:rsid w:val="005B5C2B"/>
    <w:rsid w:val="005C2018"/>
    <w:rsid w:val="005E10CD"/>
    <w:rsid w:val="005E2C40"/>
    <w:rsid w:val="005E4956"/>
    <w:rsid w:val="005F5586"/>
    <w:rsid w:val="00601FE5"/>
    <w:rsid w:val="00603863"/>
    <w:rsid w:val="006050E0"/>
    <w:rsid w:val="00606522"/>
    <w:rsid w:val="0062196D"/>
    <w:rsid w:val="006334E6"/>
    <w:rsid w:val="00647F77"/>
    <w:rsid w:val="00661EA0"/>
    <w:rsid w:val="00663DC3"/>
    <w:rsid w:val="0066779E"/>
    <w:rsid w:val="00670D70"/>
    <w:rsid w:val="006871AD"/>
    <w:rsid w:val="00692A74"/>
    <w:rsid w:val="006A2432"/>
    <w:rsid w:val="006A34FA"/>
    <w:rsid w:val="006A44BD"/>
    <w:rsid w:val="006B0E40"/>
    <w:rsid w:val="006B11BE"/>
    <w:rsid w:val="006B1A82"/>
    <w:rsid w:val="006C13B9"/>
    <w:rsid w:val="006C6991"/>
    <w:rsid w:val="006C6E84"/>
    <w:rsid w:val="006C759E"/>
    <w:rsid w:val="006D7128"/>
    <w:rsid w:val="006E5D26"/>
    <w:rsid w:val="006F232B"/>
    <w:rsid w:val="006F2FE6"/>
    <w:rsid w:val="0070247E"/>
    <w:rsid w:val="007047D4"/>
    <w:rsid w:val="00712341"/>
    <w:rsid w:val="00712879"/>
    <w:rsid w:val="00715187"/>
    <w:rsid w:val="00720532"/>
    <w:rsid w:val="00726F31"/>
    <w:rsid w:val="00727450"/>
    <w:rsid w:val="00730656"/>
    <w:rsid w:val="00733DA4"/>
    <w:rsid w:val="00734F8A"/>
    <w:rsid w:val="00743215"/>
    <w:rsid w:val="007452F1"/>
    <w:rsid w:val="0074667C"/>
    <w:rsid w:val="007551E6"/>
    <w:rsid w:val="00756F13"/>
    <w:rsid w:val="00763709"/>
    <w:rsid w:val="00764AF0"/>
    <w:rsid w:val="007668D3"/>
    <w:rsid w:val="00770732"/>
    <w:rsid w:val="00770F21"/>
    <w:rsid w:val="00771643"/>
    <w:rsid w:val="00774682"/>
    <w:rsid w:val="00775AC3"/>
    <w:rsid w:val="0079264A"/>
    <w:rsid w:val="007933D6"/>
    <w:rsid w:val="00793DA4"/>
    <w:rsid w:val="007A1C60"/>
    <w:rsid w:val="007B0903"/>
    <w:rsid w:val="007C0B28"/>
    <w:rsid w:val="007D03EB"/>
    <w:rsid w:val="007E220F"/>
    <w:rsid w:val="007E68EC"/>
    <w:rsid w:val="007E6BD3"/>
    <w:rsid w:val="00800F17"/>
    <w:rsid w:val="008022C0"/>
    <w:rsid w:val="008056F9"/>
    <w:rsid w:val="00807CEB"/>
    <w:rsid w:val="008145A9"/>
    <w:rsid w:val="008241B0"/>
    <w:rsid w:val="00834FC7"/>
    <w:rsid w:val="008364E4"/>
    <w:rsid w:val="0083775C"/>
    <w:rsid w:val="00843E92"/>
    <w:rsid w:val="008452C4"/>
    <w:rsid w:val="00847FDA"/>
    <w:rsid w:val="0085630B"/>
    <w:rsid w:val="00857B55"/>
    <w:rsid w:val="008721D6"/>
    <w:rsid w:val="008735DA"/>
    <w:rsid w:val="00873D5A"/>
    <w:rsid w:val="008750D5"/>
    <w:rsid w:val="008764C7"/>
    <w:rsid w:val="008849E1"/>
    <w:rsid w:val="008866E3"/>
    <w:rsid w:val="008A0A91"/>
    <w:rsid w:val="008A3697"/>
    <w:rsid w:val="008B73CC"/>
    <w:rsid w:val="008C7B4B"/>
    <w:rsid w:val="008E3111"/>
    <w:rsid w:val="008F51D8"/>
    <w:rsid w:val="008F766C"/>
    <w:rsid w:val="0091229E"/>
    <w:rsid w:val="00915C38"/>
    <w:rsid w:val="00922484"/>
    <w:rsid w:val="009324B7"/>
    <w:rsid w:val="009409F6"/>
    <w:rsid w:val="009417B4"/>
    <w:rsid w:val="00942875"/>
    <w:rsid w:val="00950FC3"/>
    <w:rsid w:val="009513E1"/>
    <w:rsid w:val="00951C37"/>
    <w:rsid w:val="009541C9"/>
    <w:rsid w:val="0096474F"/>
    <w:rsid w:val="009806AE"/>
    <w:rsid w:val="0098090C"/>
    <w:rsid w:val="00986B4D"/>
    <w:rsid w:val="00991348"/>
    <w:rsid w:val="009B0ED0"/>
    <w:rsid w:val="009B2E8E"/>
    <w:rsid w:val="009C56CF"/>
    <w:rsid w:val="009C5FDC"/>
    <w:rsid w:val="009D507F"/>
    <w:rsid w:val="009E311B"/>
    <w:rsid w:val="009F6C36"/>
    <w:rsid w:val="00A03A20"/>
    <w:rsid w:val="00A04D4F"/>
    <w:rsid w:val="00A07192"/>
    <w:rsid w:val="00A10F7C"/>
    <w:rsid w:val="00A147DD"/>
    <w:rsid w:val="00A242B2"/>
    <w:rsid w:val="00A268BA"/>
    <w:rsid w:val="00A26A1B"/>
    <w:rsid w:val="00A30007"/>
    <w:rsid w:val="00A422F9"/>
    <w:rsid w:val="00A434ED"/>
    <w:rsid w:val="00A4513C"/>
    <w:rsid w:val="00A45E31"/>
    <w:rsid w:val="00A52046"/>
    <w:rsid w:val="00A5213A"/>
    <w:rsid w:val="00A61C43"/>
    <w:rsid w:val="00A70B07"/>
    <w:rsid w:val="00A820EC"/>
    <w:rsid w:val="00A832EE"/>
    <w:rsid w:val="00A83E0F"/>
    <w:rsid w:val="00AA153D"/>
    <w:rsid w:val="00AA341F"/>
    <w:rsid w:val="00AA3B13"/>
    <w:rsid w:val="00AB1534"/>
    <w:rsid w:val="00AB247F"/>
    <w:rsid w:val="00AC084F"/>
    <w:rsid w:val="00AC11B9"/>
    <w:rsid w:val="00AD264E"/>
    <w:rsid w:val="00AE2BFE"/>
    <w:rsid w:val="00AF58BB"/>
    <w:rsid w:val="00AF6186"/>
    <w:rsid w:val="00AF6F62"/>
    <w:rsid w:val="00B03797"/>
    <w:rsid w:val="00B065B2"/>
    <w:rsid w:val="00B24D43"/>
    <w:rsid w:val="00B4104B"/>
    <w:rsid w:val="00B43562"/>
    <w:rsid w:val="00B4667F"/>
    <w:rsid w:val="00B65EE2"/>
    <w:rsid w:val="00B71C7A"/>
    <w:rsid w:val="00B74A23"/>
    <w:rsid w:val="00B820DC"/>
    <w:rsid w:val="00B8361A"/>
    <w:rsid w:val="00B87A6A"/>
    <w:rsid w:val="00BA49F1"/>
    <w:rsid w:val="00BA7DC1"/>
    <w:rsid w:val="00BC0473"/>
    <w:rsid w:val="00BC3EDD"/>
    <w:rsid w:val="00BC4E8A"/>
    <w:rsid w:val="00BC6601"/>
    <w:rsid w:val="00BC774F"/>
    <w:rsid w:val="00BD0F61"/>
    <w:rsid w:val="00BD1AD3"/>
    <w:rsid w:val="00BD1B68"/>
    <w:rsid w:val="00BE5115"/>
    <w:rsid w:val="00BF3103"/>
    <w:rsid w:val="00BF33F6"/>
    <w:rsid w:val="00BF43B6"/>
    <w:rsid w:val="00BF666D"/>
    <w:rsid w:val="00C009EF"/>
    <w:rsid w:val="00C027BE"/>
    <w:rsid w:val="00C03656"/>
    <w:rsid w:val="00C04AB1"/>
    <w:rsid w:val="00C12BBB"/>
    <w:rsid w:val="00C12C4C"/>
    <w:rsid w:val="00C207E8"/>
    <w:rsid w:val="00C26366"/>
    <w:rsid w:val="00C30DC9"/>
    <w:rsid w:val="00C33558"/>
    <w:rsid w:val="00C35C0D"/>
    <w:rsid w:val="00C35C2A"/>
    <w:rsid w:val="00C4569D"/>
    <w:rsid w:val="00C4603A"/>
    <w:rsid w:val="00C47A17"/>
    <w:rsid w:val="00C5549A"/>
    <w:rsid w:val="00C61A7C"/>
    <w:rsid w:val="00C65C4E"/>
    <w:rsid w:val="00C668B7"/>
    <w:rsid w:val="00C80995"/>
    <w:rsid w:val="00C81CD0"/>
    <w:rsid w:val="00C82238"/>
    <w:rsid w:val="00C9105F"/>
    <w:rsid w:val="00C92494"/>
    <w:rsid w:val="00C94470"/>
    <w:rsid w:val="00CA1040"/>
    <w:rsid w:val="00CA3754"/>
    <w:rsid w:val="00CA5827"/>
    <w:rsid w:val="00CA69C3"/>
    <w:rsid w:val="00CA71C1"/>
    <w:rsid w:val="00CB12D5"/>
    <w:rsid w:val="00CB3637"/>
    <w:rsid w:val="00CB427A"/>
    <w:rsid w:val="00CB6477"/>
    <w:rsid w:val="00CC3521"/>
    <w:rsid w:val="00CC3C0C"/>
    <w:rsid w:val="00CD6009"/>
    <w:rsid w:val="00CD657F"/>
    <w:rsid w:val="00CE32FD"/>
    <w:rsid w:val="00CE5B82"/>
    <w:rsid w:val="00CF3229"/>
    <w:rsid w:val="00CF6A02"/>
    <w:rsid w:val="00CF7193"/>
    <w:rsid w:val="00CF7F6D"/>
    <w:rsid w:val="00D00349"/>
    <w:rsid w:val="00D003FC"/>
    <w:rsid w:val="00D04045"/>
    <w:rsid w:val="00D04372"/>
    <w:rsid w:val="00D16626"/>
    <w:rsid w:val="00D20D1F"/>
    <w:rsid w:val="00D21AAF"/>
    <w:rsid w:val="00D31026"/>
    <w:rsid w:val="00D341EA"/>
    <w:rsid w:val="00D34B3C"/>
    <w:rsid w:val="00D40E6A"/>
    <w:rsid w:val="00D51EF5"/>
    <w:rsid w:val="00D539A9"/>
    <w:rsid w:val="00D70C04"/>
    <w:rsid w:val="00D73676"/>
    <w:rsid w:val="00D737D3"/>
    <w:rsid w:val="00D83E35"/>
    <w:rsid w:val="00D85BEB"/>
    <w:rsid w:val="00D93819"/>
    <w:rsid w:val="00DA27DB"/>
    <w:rsid w:val="00DA2BB6"/>
    <w:rsid w:val="00DB3BAF"/>
    <w:rsid w:val="00DB3F4D"/>
    <w:rsid w:val="00DD092A"/>
    <w:rsid w:val="00DD78BA"/>
    <w:rsid w:val="00DE0F51"/>
    <w:rsid w:val="00DE61B1"/>
    <w:rsid w:val="00DE62DE"/>
    <w:rsid w:val="00DF71E7"/>
    <w:rsid w:val="00E0076E"/>
    <w:rsid w:val="00E0537E"/>
    <w:rsid w:val="00E1334C"/>
    <w:rsid w:val="00E1476C"/>
    <w:rsid w:val="00E27134"/>
    <w:rsid w:val="00E32D85"/>
    <w:rsid w:val="00E40740"/>
    <w:rsid w:val="00E4757E"/>
    <w:rsid w:val="00E521BA"/>
    <w:rsid w:val="00E5345D"/>
    <w:rsid w:val="00E54416"/>
    <w:rsid w:val="00E572C4"/>
    <w:rsid w:val="00E64012"/>
    <w:rsid w:val="00E65524"/>
    <w:rsid w:val="00E731F7"/>
    <w:rsid w:val="00E92472"/>
    <w:rsid w:val="00EA0C7F"/>
    <w:rsid w:val="00EA15EF"/>
    <w:rsid w:val="00EA1989"/>
    <w:rsid w:val="00EA467F"/>
    <w:rsid w:val="00EB2E32"/>
    <w:rsid w:val="00EB6DF7"/>
    <w:rsid w:val="00EC2D65"/>
    <w:rsid w:val="00EC5DBC"/>
    <w:rsid w:val="00EE20F6"/>
    <w:rsid w:val="00EE35B3"/>
    <w:rsid w:val="00EF19DB"/>
    <w:rsid w:val="00EF6161"/>
    <w:rsid w:val="00F002FD"/>
    <w:rsid w:val="00F031CF"/>
    <w:rsid w:val="00F07FF6"/>
    <w:rsid w:val="00F171EB"/>
    <w:rsid w:val="00F200E6"/>
    <w:rsid w:val="00F31037"/>
    <w:rsid w:val="00F3564F"/>
    <w:rsid w:val="00F36180"/>
    <w:rsid w:val="00F522CA"/>
    <w:rsid w:val="00F558EA"/>
    <w:rsid w:val="00F629EA"/>
    <w:rsid w:val="00F64FB2"/>
    <w:rsid w:val="00F67EF4"/>
    <w:rsid w:val="00F727BF"/>
    <w:rsid w:val="00F92295"/>
    <w:rsid w:val="00F92CF5"/>
    <w:rsid w:val="00F95477"/>
    <w:rsid w:val="00F97515"/>
    <w:rsid w:val="00FA015B"/>
    <w:rsid w:val="00FA3864"/>
    <w:rsid w:val="00FA47F6"/>
    <w:rsid w:val="00FA6E49"/>
    <w:rsid w:val="00FB18D5"/>
    <w:rsid w:val="00FB7A6F"/>
    <w:rsid w:val="00FC7C91"/>
    <w:rsid w:val="00FD633A"/>
    <w:rsid w:val="00FD7B16"/>
    <w:rsid w:val="00FF7603"/>
    <w:rsid w:val="2F76B00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3E8EDC"/>
  <w15:chartTrackingRefBased/>
  <w15:docId w15:val="{6F02A534-C6E1-4ACF-A333-060181A12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C81CD0"/>
    <w:pPr>
      <w:outlineLvl w:val="0"/>
    </w:pPr>
    <w:rPr>
      <w:b/>
      <w:bCs/>
      <w:sz w:val="32"/>
      <w:szCs w:val="32"/>
    </w:rPr>
  </w:style>
  <w:style w:type="paragraph" w:styleId="Overskrift2">
    <w:name w:val="heading 2"/>
    <w:basedOn w:val="Listeafsnit"/>
    <w:next w:val="Normal"/>
    <w:link w:val="Overskrift2Tegn"/>
    <w:uiPriority w:val="9"/>
    <w:unhideWhenUsed/>
    <w:qFormat/>
    <w:rsid w:val="00EC2D65"/>
    <w:pPr>
      <w:ind w:left="0"/>
      <w:outlineLvl w:val="1"/>
    </w:pPr>
    <w:rPr>
      <w:b/>
      <w:bCs/>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Listeafsnit">
    <w:name w:val="List Paragraph"/>
    <w:basedOn w:val="Normal"/>
    <w:uiPriority w:val="34"/>
    <w:qFormat/>
    <w:rsid w:val="00AF6F62"/>
    <w:pPr>
      <w:ind w:left="720"/>
      <w:contextualSpacing/>
    </w:pPr>
  </w:style>
  <w:style w:type="character" w:customStyle="1" w:styleId="Overskrift1Tegn">
    <w:name w:val="Overskrift 1 Tegn"/>
    <w:basedOn w:val="Standardskrifttypeiafsnit"/>
    <w:link w:val="Overskrift1"/>
    <w:uiPriority w:val="9"/>
    <w:rsid w:val="00C81CD0"/>
    <w:rPr>
      <w:b/>
      <w:bCs/>
      <w:sz w:val="32"/>
      <w:szCs w:val="32"/>
    </w:rPr>
  </w:style>
  <w:style w:type="paragraph" w:styleId="Indholdsfortegnelse1">
    <w:name w:val="toc 1"/>
    <w:basedOn w:val="Normal"/>
    <w:next w:val="Normal"/>
    <w:autoRedefine/>
    <w:uiPriority w:val="39"/>
    <w:unhideWhenUsed/>
    <w:rsid w:val="00BD0F61"/>
    <w:pPr>
      <w:tabs>
        <w:tab w:val="right" w:leader="underscore" w:pos="9628"/>
      </w:tabs>
      <w:spacing w:before="120" w:after="0"/>
    </w:pPr>
    <w:rPr>
      <w:rFonts w:cstheme="minorHAnsi"/>
      <w:b/>
      <w:bCs/>
      <w:i/>
      <w:iCs/>
      <w:noProof/>
      <w:color w:val="00B0F0"/>
      <w:sz w:val="32"/>
      <w:szCs w:val="32"/>
    </w:rPr>
  </w:style>
  <w:style w:type="paragraph" w:styleId="Indholdsfortegnelse2">
    <w:name w:val="toc 2"/>
    <w:basedOn w:val="Normal"/>
    <w:next w:val="Normal"/>
    <w:autoRedefine/>
    <w:uiPriority w:val="39"/>
    <w:unhideWhenUsed/>
    <w:rsid w:val="00712879"/>
    <w:pPr>
      <w:spacing w:before="120" w:after="0"/>
      <w:ind w:left="220"/>
    </w:pPr>
    <w:rPr>
      <w:rFonts w:cstheme="minorHAnsi"/>
      <w:b/>
      <w:bCs/>
    </w:rPr>
  </w:style>
  <w:style w:type="paragraph" w:styleId="Indholdsfortegnelse3">
    <w:name w:val="toc 3"/>
    <w:basedOn w:val="Normal"/>
    <w:next w:val="Normal"/>
    <w:autoRedefine/>
    <w:uiPriority w:val="39"/>
    <w:unhideWhenUsed/>
    <w:rsid w:val="00712879"/>
    <w:pPr>
      <w:spacing w:after="0"/>
      <w:ind w:left="440"/>
    </w:pPr>
    <w:rPr>
      <w:rFonts w:cstheme="minorHAnsi"/>
      <w:sz w:val="20"/>
      <w:szCs w:val="20"/>
    </w:rPr>
  </w:style>
  <w:style w:type="paragraph" w:styleId="Indholdsfortegnelse4">
    <w:name w:val="toc 4"/>
    <w:basedOn w:val="Normal"/>
    <w:next w:val="Normal"/>
    <w:autoRedefine/>
    <w:uiPriority w:val="39"/>
    <w:unhideWhenUsed/>
    <w:rsid w:val="00712879"/>
    <w:pPr>
      <w:spacing w:after="0"/>
      <w:ind w:left="660"/>
    </w:pPr>
    <w:rPr>
      <w:rFonts w:cstheme="minorHAnsi"/>
      <w:sz w:val="20"/>
      <w:szCs w:val="20"/>
    </w:rPr>
  </w:style>
  <w:style w:type="paragraph" w:styleId="Indholdsfortegnelse5">
    <w:name w:val="toc 5"/>
    <w:basedOn w:val="Normal"/>
    <w:next w:val="Normal"/>
    <w:autoRedefine/>
    <w:uiPriority w:val="39"/>
    <w:unhideWhenUsed/>
    <w:rsid w:val="00712879"/>
    <w:pPr>
      <w:spacing w:after="0"/>
      <w:ind w:left="880"/>
    </w:pPr>
    <w:rPr>
      <w:rFonts w:cstheme="minorHAnsi"/>
      <w:sz w:val="20"/>
      <w:szCs w:val="20"/>
    </w:rPr>
  </w:style>
  <w:style w:type="paragraph" w:styleId="Indholdsfortegnelse6">
    <w:name w:val="toc 6"/>
    <w:basedOn w:val="Normal"/>
    <w:next w:val="Normal"/>
    <w:autoRedefine/>
    <w:uiPriority w:val="39"/>
    <w:unhideWhenUsed/>
    <w:rsid w:val="00712879"/>
    <w:pPr>
      <w:spacing w:after="0"/>
      <w:ind w:left="1100"/>
    </w:pPr>
    <w:rPr>
      <w:rFonts w:cstheme="minorHAnsi"/>
      <w:sz w:val="20"/>
      <w:szCs w:val="20"/>
    </w:rPr>
  </w:style>
  <w:style w:type="paragraph" w:styleId="Indholdsfortegnelse7">
    <w:name w:val="toc 7"/>
    <w:basedOn w:val="Normal"/>
    <w:next w:val="Normal"/>
    <w:autoRedefine/>
    <w:uiPriority w:val="39"/>
    <w:unhideWhenUsed/>
    <w:rsid w:val="00712879"/>
    <w:pPr>
      <w:spacing w:after="0"/>
      <w:ind w:left="1320"/>
    </w:pPr>
    <w:rPr>
      <w:rFonts w:cstheme="minorHAnsi"/>
      <w:sz w:val="20"/>
      <w:szCs w:val="20"/>
    </w:rPr>
  </w:style>
  <w:style w:type="paragraph" w:styleId="Indholdsfortegnelse8">
    <w:name w:val="toc 8"/>
    <w:basedOn w:val="Normal"/>
    <w:next w:val="Normal"/>
    <w:autoRedefine/>
    <w:uiPriority w:val="39"/>
    <w:unhideWhenUsed/>
    <w:rsid w:val="00712879"/>
    <w:pPr>
      <w:spacing w:after="0"/>
      <w:ind w:left="1540"/>
    </w:pPr>
    <w:rPr>
      <w:rFonts w:cstheme="minorHAnsi"/>
      <w:sz w:val="20"/>
      <w:szCs w:val="20"/>
    </w:rPr>
  </w:style>
  <w:style w:type="paragraph" w:styleId="Indholdsfortegnelse9">
    <w:name w:val="toc 9"/>
    <w:basedOn w:val="Normal"/>
    <w:next w:val="Normal"/>
    <w:autoRedefine/>
    <w:uiPriority w:val="39"/>
    <w:unhideWhenUsed/>
    <w:rsid w:val="00712879"/>
    <w:pPr>
      <w:spacing w:after="0"/>
      <w:ind w:left="1760"/>
    </w:pPr>
    <w:rPr>
      <w:rFonts w:cstheme="minorHAnsi"/>
      <w:sz w:val="20"/>
      <w:szCs w:val="20"/>
    </w:rPr>
  </w:style>
  <w:style w:type="character" w:styleId="Hyperlink">
    <w:name w:val="Hyperlink"/>
    <w:basedOn w:val="Standardskrifttypeiafsnit"/>
    <w:uiPriority w:val="99"/>
    <w:unhideWhenUsed/>
    <w:rsid w:val="00712879"/>
    <w:rPr>
      <w:color w:val="0563C1" w:themeColor="hyperlink"/>
      <w:u w:val="single"/>
    </w:rPr>
  </w:style>
  <w:style w:type="paragraph" w:styleId="Sidehoved">
    <w:name w:val="header"/>
    <w:basedOn w:val="Normal"/>
    <w:link w:val="SidehovedTegn"/>
    <w:uiPriority w:val="99"/>
    <w:unhideWhenUsed/>
    <w:rsid w:val="007E6BD3"/>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7E6BD3"/>
  </w:style>
  <w:style w:type="paragraph" w:styleId="Sidefod">
    <w:name w:val="footer"/>
    <w:basedOn w:val="Normal"/>
    <w:link w:val="SidefodTegn"/>
    <w:uiPriority w:val="99"/>
    <w:unhideWhenUsed/>
    <w:rsid w:val="007E6BD3"/>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7E6BD3"/>
  </w:style>
  <w:style w:type="character" w:customStyle="1" w:styleId="Overskrift2Tegn">
    <w:name w:val="Overskrift 2 Tegn"/>
    <w:basedOn w:val="Standardskrifttypeiafsnit"/>
    <w:link w:val="Overskrift2"/>
    <w:uiPriority w:val="9"/>
    <w:rsid w:val="00EC2D65"/>
    <w:rPr>
      <w:b/>
      <w:bCs/>
      <w:sz w:val="24"/>
      <w:szCs w:val="24"/>
    </w:rPr>
  </w:style>
  <w:style w:type="paragraph" w:styleId="NormalWeb">
    <w:name w:val="Normal (Web)"/>
    <w:basedOn w:val="Normal"/>
    <w:uiPriority w:val="99"/>
    <w:unhideWhenUsed/>
    <w:rsid w:val="00AD264E"/>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styleId="Strk">
    <w:name w:val="Strong"/>
    <w:uiPriority w:val="22"/>
    <w:qFormat/>
    <w:rsid w:val="00DA2BB6"/>
    <w:rPr>
      <w:b/>
      <w:bCs/>
      <w:sz w:val="44"/>
      <w:szCs w:val="44"/>
    </w:rPr>
  </w:style>
  <w:style w:type="character" w:styleId="Ulstomtale">
    <w:name w:val="Unresolved Mention"/>
    <w:basedOn w:val="Standardskrifttypeiafsnit"/>
    <w:uiPriority w:val="99"/>
    <w:semiHidden/>
    <w:unhideWhenUsed/>
    <w:rsid w:val="00BF33F6"/>
    <w:rPr>
      <w:color w:val="605E5C"/>
      <w:shd w:val="clear" w:color="auto" w:fill="E1DFDD"/>
    </w:rPr>
  </w:style>
  <w:style w:type="character" w:styleId="BesgtLink">
    <w:name w:val="FollowedHyperlink"/>
    <w:basedOn w:val="Standardskrifttypeiafsnit"/>
    <w:uiPriority w:val="99"/>
    <w:semiHidden/>
    <w:unhideWhenUsed/>
    <w:rsid w:val="000B4198"/>
    <w:rPr>
      <w:color w:val="954F72" w:themeColor="followedHyperlink"/>
      <w:u w:val="single"/>
    </w:rPr>
  </w:style>
  <w:style w:type="paragraph" w:styleId="Ingenafstand">
    <w:name w:val="No Spacing"/>
    <w:uiPriority w:val="1"/>
    <w:qFormat/>
    <w:rsid w:val="00DA2BB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883215">
      <w:bodyDiv w:val="1"/>
      <w:marLeft w:val="0"/>
      <w:marRight w:val="0"/>
      <w:marTop w:val="0"/>
      <w:marBottom w:val="0"/>
      <w:divBdr>
        <w:top w:val="none" w:sz="0" w:space="0" w:color="auto"/>
        <w:left w:val="none" w:sz="0" w:space="0" w:color="auto"/>
        <w:bottom w:val="none" w:sz="0" w:space="0" w:color="auto"/>
        <w:right w:val="none" w:sz="0" w:space="0" w:color="auto"/>
      </w:divBdr>
      <w:divsChild>
        <w:div w:id="1739396301">
          <w:marLeft w:val="0"/>
          <w:marRight w:val="0"/>
          <w:marTop w:val="0"/>
          <w:marBottom w:val="0"/>
          <w:divBdr>
            <w:top w:val="none" w:sz="0" w:space="0" w:color="auto"/>
            <w:left w:val="none" w:sz="0" w:space="0" w:color="auto"/>
            <w:bottom w:val="none" w:sz="0" w:space="0" w:color="auto"/>
            <w:right w:val="none" w:sz="0" w:space="0" w:color="auto"/>
          </w:divBdr>
          <w:divsChild>
            <w:div w:id="1711104413">
              <w:marLeft w:val="0"/>
              <w:marRight w:val="0"/>
              <w:marTop w:val="0"/>
              <w:marBottom w:val="0"/>
              <w:divBdr>
                <w:top w:val="none" w:sz="0" w:space="0" w:color="auto"/>
                <w:left w:val="none" w:sz="0" w:space="0" w:color="auto"/>
                <w:bottom w:val="none" w:sz="0" w:space="0" w:color="auto"/>
                <w:right w:val="none" w:sz="0" w:space="0" w:color="auto"/>
              </w:divBdr>
            </w:div>
            <w:div w:id="1835146269">
              <w:marLeft w:val="0"/>
              <w:marRight w:val="0"/>
              <w:marTop w:val="0"/>
              <w:marBottom w:val="0"/>
              <w:divBdr>
                <w:top w:val="none" w:sz="0" w:space="0" w:color="auto"/>
                <w:left w:val="none" w:sz="0" w:space="0" w:color="auto"/>
                <w:bottom w:val="none" w:sz="0" w:space="0" w:color="auto"/>
                <w:right w:val="none" w:sz="0" w:space="0" w:color="auto"/>
              </w:divBdr>
            </w:div>
            <w:div w:id="565117159">
              <w:marLeft w:val="0"/>
              <w:marRight w:val="0"/>
              <w:marTop w:val="0"/>
              <w:marBottom w:val="0"/>
              <w:divBdr>
                <w:top w:val="none" w:sz="0" w:space="0" w:color="auto"/>
                <w:left w:val="none" w:sz="0" w:space="0" w:color="auto"/>
                <w:bottom w:val="none" w:sz="0" w:space="0" w:color="auto"/>
                <w:right w:val="none" w:sz="0" w:space="0" w:color="auto"/>
              </w:divBdr>
            </w:div>
            <w:div w:id="554463631">
              <w:marLeft w:val="0"/>
              <w:marRight w:val="0"/>
              <w:marTop w:val="0"/>
              <w:marBottom w:val="0"/>
              <w:divBdr>
                <w:top w:val="none" w:sz="0" w:space="0" w:color="auto"/>
                <w:left w:val="none" w:sz="0" w:space="0" w:color="auto"/>
                <w:bottom w:val="none" w:sz="0" w:space="0" w:color="auto"/>
                <w:right w:val="none" w:sz="0" w:space="0" w:color="auto"/>
              </w:divBdr>
            </w:div>
            <w:div w:id="701520206">
              <w:marLeft w:val="0"/>
              <w:marRight w:val="0"/>
              <w:marTop w:val="0"/>
              <w:marBottom w:val="0"/>
              <w:divBdr>
                <w:top w:val="none" w:sz="0" w:space="0" w:color="auto"/>
                <w:left w:val="none" w:sz="0" w:space="0" w:color="auto"/>
                <w:bottom w:val="none" w:sz="0" w:space="0" w:color="auto"/>
                <w:right w:val="none" w:sz="0" w:space="0" w:color="auto"/>
              </w:divBdr>
            </w:div>
            <w:div w:id="460853373">
              <w:marLeft w:val="0"/>
              <w:marRight w:val="0"/>
              <w:marTop w:val="0"/>
              <w:marBottom w:val="0"/>
              <w:divBdr>
                <w:top w:val="none" w:sz="0" w:space="0" w:color="auto"/>
                <w:left w:val="none" w:sz="0" w:space="0" w:color="auto"/>
                <w:bottom w:val="none" w:sz="0" w:space="0" w:color="auto"/>
                <w:right w:val="none" w:sz="0" w:space="0" w:color="auto"/>
              </w:divBdr>
            </w:div>
            <w:div w:id="380401357">
              <w:marLeft w:val="0"/>
              <w:marRight w:val="0"/>
              <w:marTop w:val="0"/>
              <w:marBottom w:val="0"/>
              <w:divBdr>
                <w:top w:val="none" w:sz="0" w:space="0" w:color="auto"/>
                <w:left w:val="none" w:sz="0" w:space="0" w:color="auto"/>
                <w:bottom w:val="none" w:sz="0" w:space="0" w:color="auto"/>
                <w:right w:val="none" w:sz="0" w:space="0" w:color="auto"/>
              </w:divBdr>
            </w:div>
            <w:div w:id="1258250568">
              <w:marLeft w:val="0"/>
              <w:marRight w:val="0"/>
              <w:marTop w:val="0"/>
              <w:marBottom w:val="0"/>
              <w:divBdr>
                <w:top w:val="none" w:sz="0" w:space="0" w:color="auto"/>
                <w:left w:val="none" w:sz="0" w:space="0" w:color="auto"/>
                <w:bottom w:val="none" w:sz="0" w:space="0" w:color="auto"/>
                <w:right w:val="none" w:sz="0" w:space="0" w:color="auto"/>
              </w:divBdr>
            </w:div>
            <w:div w:id="1037896361">
              <w:marLeft w:val="0"/>
              <w:marRight w:val="0"/>
              <w:marTop w:val="0"/>
              <w:marBottom w:val="0"/>
              <w:divBdr>
                <w:top w:val="none" w:sz="0" w:space="0" w:color="auto"/>
                <w:left w:val="none" w:sz="0" w:space="0" w:color="auto"/>
                <w:bottom w:val="none" w:sz="0" w:space="0" w:color="auto"/>
                <w:right w:val="none" w:sz="0" w:space="0" w:color="auto"/>
              </w:divBdr>
            </w:div>
            <w:div w:id="19662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7916">
      <w:bodyDiv w:val="1"/>
      <w:marLeft w:val="0"/>
      <w:marRight w:val="0"/>
      <w:marTop w:val="0"/>
      <w:marBottom w:val="0"/>
      <w:divBdr>
        <w:top w:val="none" w:sz="0" w:space="0" w:color="auto"/>
        <w:left w:val="none" w:sz="0" w:space="0" w:color="auto"/>
        <w:bottom w:val="none" w:sz="0" w:space="0" w:color="auto"/>
        <w:right w:val="none" w:sz="0" w:space="0" w:color="auto"/>
      </w:divBdr>
      <w:divsChild>
        <w:div w:id="644164174">
          <w:marLeft w:val="0"/>
          <w:marRight w:val="0"/>
          <w:marTop w:val="0"/>
          <w:marBottom w:val="0"/>
          <w:divBdr>
            <w:top w:val="none" w:sz="0" w:space="0" w:color="auto"/>
            <w:left w:val="none" w:sz="0" w:space="0" w:color="auto"/>
            <w:bottom w:val="none" w:sz="0" w:space="0" w:color="auto"/>
            <w:right w:val="none" w:sz="0" w:space="0" w:color="auto"/>
          </w:divBdr>
          <w:divsChild>
            <w:div w:id="721172985">
              <w:marLeft w:val="0"/>
              <w:marRight w:val="0"/>
              <w:marTop w:val="0"/>
              <w:marBottom w:val="0"/>
              <w:divBdr>
                <w:top w:val="none" w:sz="0" w:space="0" w:color="auto"/>
                <w:left w:val="none" w:sz="0" w:space="0" w:color="auto"/>
                <w:bottom w:val="none" w:sz="0" w:space="0" w:color="auto"/>
                <w:right w:val="none" w:sz="0" w:space="0" w:color="auto"/>
              </w:divBdr>
            </w:div>
            <w:div w:id="27239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7582">
      <w:bodyDiv w:val="1"/>
      <w:marLeft w:val="0"/>
      <w:marRight w:val="0"/>
      <w:marTop w:val="0"/>
      <w:marBottom w:val="0"/>
      <w:divBdr>
        <w:top w:val="none" w:sz="0" w:space="0" w:color="auto"/>
        <w:left w:val="none" w:sz="0" w:space="0" w:color="auto"/>
        <w:bottom w:val="none" w:sz="0" w:space="0" w:color="auto"/>
        <w:right w:val="none" w:sz="0" w:space="0" w:color="auto"/>
      </w:divBdr>
      <w:divsChild>
        <w:div w:id="2126654267">
          <w:marLeft w:val="0"/>
          <w:marRight w:val="0"/>
          <w:marTop w:val="0"/>
          <w:marBottom w:val="0"/>
          <w:divBdr>
            <w:top w:val="none" w:sz="0" w:space="0" w:color="auto"/>
            <w:left w:val="none" w:sz="0" w:space="0" w:color="auto"/>
            <w:bottom w:val="none" w:sz="0" w:space="0" w:color="auto"/>
            <w:right w:val="none" w:sz="0" w:space="0" w:color="auto"/>
          </w:divBdr>
          <w:divsChild>
            <w:div w:id="600920361">
              <w:marLeft w:val="0"/>
              <w:marRight w:val="0"/>
              <w:marTop w:val="0"/>
              <w:marBottom w:val="0"/>
              <w:divBdr>
                <w:top w:val="none" w:sz="0" w:space="0" w:color="auto"/>
                <w:left w:val="none" w:sz="0" w:space="0" w:color="auto"/>
                <w:bottom w:val="none" w:sz="0" w:space="0" w:color="auto"/>
                <w:right w:val="none" w:sz="0" w:space="0" w:color="auto"/>
              </w:divBdr>
            </w:div>
            <w:div w:id="562300895">
              <w:marLeft w:val="0"/>
              <w:marRight w:val="0"/>
              <w:marTop w:val="0"/>
              <w:marBottom w:val="0"/>
              <w:divBdr>
                <w:top w:val="none" w:sz="0" w:space="0" w:color="auto"/>
                <w:left w:val="none" w:sz="0" w:space="0" w:color="auto"/>
                <w:bottom w:val="none" w:sz="0" w:space="0" w:color="auto"/>
                <w:right w:val="none" w:sz="0" w:space="0" w:color="auto"/>
              </w:divBdr>
            </w:div>
            <w:div w:id="192302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3860">
      <w:bodyDiv w:val="1"/>
      <w:marLeft w:val="0"/>
      <w:marRight w:val="0"/>
      <w:marTop w:val="0"/>
      <w:marBottom w:val="0"/>
      <w:divBdr>
        <w:top w:val="none" w:sz="0" w:space="0" w:color="auto"/>
        <w:left w:val="none" w:sz="0" w:space="0" w:color="auto"/>
        <w:bottom w:val="none" w:sz="0" w:space="0" w:color="auto"/>
        <w:right w:val="none" w:sz="0" w:space="0" w:color="auto"/>
      </w:divBdr>
      <w:divsChild>
        <w:div w:id="597517676">
          <w:marLeft w:val="0"/>
          <w:marRight w:val="0"/>
          <w:marTop w:val="0"/>
          <w:marBottom w:val="0"/>
          <w:divBdr>
            <w:top w:val="none" w:sz="0" w:space="0" w:color="auto"/>
            <w:left w:val="none" w:sz="0" w:space="0" w:color="auto"/>
            <w:bottom w:val="none" w:sz="0" w:space="0" w:color="auto"/>
            <w:right w:val="none" w:sz="0" w:space="0" w:color="auto"/>
          </w:divBdr>
          <w:divsChild>
            <w:div w:id="1323892919">
              <w:marLeft w:val="0"/>
              <w:marRight w:val="0"/>
              <w:marTop w:val="0"/>
              <w:marBottom w:val="0"/>
              <w:divBdr>
                <w:top w:val="none" w:sz="0" w:space="0" w:color="auto"/>
                <w:left w:val="none" w:sz="0" w:space="0" w:color="auto"/>
                <w:bottom w:val="none" w:sz="0" w:space="0" w:color="auto"/>
                <w:right w:val="none" w:sz="0" w:space="0" w:color="auto"/>
              </w:divBdr>
            </w:div>
            <w:div w:id="90011339">
              <w:marLeft w:val="0"/>
              <w:marRight w:val="0"/>
              <w:marTop w:val="0"/>
              <w:marBottom w:val="0"/>
              <w:divBdr>
                <w:top w:val="none" w:sz="0" w:space="0" w:color="auto"/>
                <w:left w:val="none" w:sz="0" w:space="0" w:color="auto"/>
                <w:bottom w:val="none" w:sz="0" w:space="0" w:color="auto"/>
                <w:right w:val="none" w:sz="0" w:space="0" w:color="auto"/>
              </w:divBdr>
            </w:div>
            <w:div w:id="1821340569">
              <w:marLeft w:val="0"/>
              <w:marRight w:val="0"/>
              <w:marTop w:val="0"/>
              <w:marBottom w:val="0"/>
              <w:divBdr>
                <w:top w:val="none" w:sz="0" w:space="0" w:color="auto"/>
                <w:left w:val="none" w:sz="0" w:space="0" w:color="auto"/>
                <w:bottom w:val="none" w:sz="0" w:space="0" w:color="auto"/>
                <w:right w:val="none" w:sz="0" w:space="0" w:color="auto"/>
              </w:divBdr>
            </w:div>
            <w:div w:id="1800369651">
              <w:marLeft w:val="0"/>
              <w:marRight w:val="0"/>
              <w:marTop w:val="0"/>
              <w:marBottom w:val="0"/>
              <w:divBdr>
                <w:top w:val="none" w:sz="0" w:space="0" w:color="auto"/>
                <w:left w:val="none" w:sz="0" w:space="0" w:color="auto"/>
                <w:bottom w:val="none" w:sz="0" w:space="0" w:color="auto"/>
                <w:right w:val="none" w:sz="0" w:space="0" w:color="auto"/>
              </w:divBdr>
            </w:div>
            <w:div w:id="596983518">
              <w:marLeft w:val="0"/>
              <w:marRight w:val="0"/>
              <w:marTop w:val="0"/>
              <w:marBottom w:val="0"/>
              <w:divBdr>
                <w:top w:val="none" w:sz="0" w:space="0" w:color="auto"/>
                <w:left w:val="none" w:sz="0" w:space="0" w:color="auto"/>
                <w:bottom w:val="none" w:sz="0" w:space="0" w:color="auto"/>
                <w:right w:val="none" w:sz="0" w:space="0" w:color="auto"/>
              </w:divBdr>
            </w:div>
            <w:div w:id="1721321423">
              <w:marLeft w:val="0"/>
              <w:marRight w:val="0"/>
              <w:marTop w:val="0"/>
              <w:marBottom w:val="0"/>
              <w:divBdr>
                <w:top w:val="none" w:sz="0" w:space="0" w:color="auto"/>
                <w:left w:val="none" w:sz="0" w:space="0" w:color="auto"/>
                <w:bottom w:val="none" w:sz="0" w:space="0" w:color="auto"/>
                <w:right w:val="none" w:sz="0" w:space="0" w:color="auto"/>
              </w:divBdr>
            </w:div>
            <w:div w:id="1829176031">
              <w:marLeft w:val="0"/>
              <w:marRight w:val="0"/>
              <w:marTop w:val="0"/>
              <w:marBottom w:val="0"/>
              <w:divBdr>
                <w:top w:val="none" w:sz="0" w:space="0" w:color="auto"/>
                <w:left w:val="none" w:sz="0" w:space="0" w:color="auto"/>
                <w:bottom w:val="none" w:sz="0" w:space="0" w:color="auto"/>
                <w:right w:val="none" w:sz="0" w:space="0" w:color="auto"/>
              </w:divBdr>
            </w:div>
            <w:div w:id="867641758">
              <w:marLeft w:val="0"/>
              <w:marRight w:val="0"/>
              <w:marTop w:val="0"/>
              <w:marBottom w:val="0"/>
              <w:divBdr>
                <w:top w:val="none" w:sz="0" w:space="0" w:color="auto"/>
                <w:left w:val="none" w:sz="0" w:space="0" w:color="auto"/>
                <w:bottom w:val="none" w:sz="0" w:space="0" w:color="auto"/>
                <w:right w:val="none" w:sz="0" w:space="0" w:color="auto"/>
              </w:divBdr>
            </w:div>
            <w:div w:id="933320172">
              <w:marLeft w:val="0"/>
              <w:marRight w:val="0"/>
              <w:marTop w:val="0"/>
              <w:marBottom w:val="0"/>
              <w:divBdr>
                <w:top w:val="none" w:sz="0" w:space="0" w:color="auto"/>
                <w:left w:val="none" w:sz="0" w:space="0" w:color="auto"/>
                <w:bottom w:val="none" w:sz="0" w:space="0" w:color="auto"/>
                <w:right w:val="none" w:sz="0" w:space="0" w:color="auto"/>
              </w:divBdr>
            </w:div>
            <w:div w:id="1913079390">
              <w:marLeft w:val="0"/>
              <w:marRight w:val="0"/>
              <w:marTop w:val="0"/>
              <w:marBottom w:val="0"/>
              <w:divBdr>
                <w:top w:val="none" w:sz="0" w:space="0" w:color="auto"/>
                <w:left w:val="none" w:sz="0" w:space="0" w:color="auto"/>
                <w:bottom w:val="none" w:sz="0" w:space="0" w:color="auto"/>
                <w:right w:val="none" w:sz="0" w:space="0" w:color="auto"/>
              </w:divBdr>
            </w:div>
            <w:div w:id="418259429">
              <w:marLeft w:val="0"/>
              <w:marRight w:val="0"/>
              <w:marTop w:val="0"/>
              <w:marBottom w:val="0"/>
              <w:divBdr>
                <w:top w:val="none" w:sz="0" w:space="0" w:color="auto"/>
                <w:left w:val="none" w:sz="0" w:space="0" w:color="auto"/>
                <w:bottom w:val="none" w:sz="0" w:space="0" w:color="auto"/>
                <w:right w:val="none" w:sz="0" w:space="0" w:color="auto"/>
              </w:divBdr>
            </w:div>
            <w:div w:id="1732459713">
              <w:marLeft w:val="0"/>
              <w:marRight w:val="0"/>
              <w:marTop w:val="0"/>
              <w:marBottom w:val="0"/>
              <w:divBdr>
                <w:top w:val="none" w:sz="0" w:space="0" w:color="auto"/>
                <w:left w:val="none" w:sz="0" w:space="0" w:color="auto"/>
                <w:bottom w:val="none" w:sz="0" w:space="0" w:color="auto"/>
                <w:right w:val="none" w:sz="0" w:space="0" w:color="auto"/>
              </w:divBdr>
            </w:div>
            <w:div w:id="1521701067">
              <w:marLeft w:val="0"/>
              <w:marRight w:val="0"/>
              <w:marTop w:val="0"/>
              <w:marBottom w:val="0"/>
              <w:divBdr>
                <w:top w:val="none" w:sz="0" w:space="0" w:color="auto"/>
                <w:left w:val="none" w:sz="0" w:space="0" w:color="auto"/>
                <w:bottom w:val="none" w:sz="0" w:space="0" w:color="auto"/>
                <w:right w:val="none" w:sz="0" w:space="0" w:color="auto"/>
              </w:divBdr>
            </w:div>
            <w:div w:id="527960080">
              <w:marLeft w:val="0"/>
              <w:marRight w:val="0"/>
              <w:marTop w:val="0"/>
              <w:marBottom w:val="0"/>
              <w:divBdr>
                <w:top w:val="none" w:sz="0" w:space="0" w:color="auto"/>
                <w:left w:val="none" w:sz="0" w:space="0" w:color="auto"/>
                <w:bottom w:val="none" w:sz="0" w:space="0" w:color="auto"/>
                <w:right w:val="none" w:sz="0" w:space="0" w:color="auto"/>
              </w:divBdr>
            </w:div>
            <w:div w:id="1640113710">
              <w:marLeft w:val="0"/>
              <w:marRight w:val="0"/>
              <w:marTop w:val="0"/>
              <w:marBottom w:val="0"/>
              <w:divBdr>
                <w:top w:val="none" w:sz="0" w:space="0" w:color="auto"/>
                <w:left w:val="none" w:sz="0" w:space="0" w:color="auto"/>
                <w:bottom w:val="none" w:sz="0" w:space="0" w:color="auto"/>
                <w:right w:val="none" w:sz="0" w:space="0" w:color="auto"/>
              </w:divBdr>
            </w:div>
            <w:div w:id="1474829109">
              <w:marLeft w:val="0"/>
              <w:marRight w:val="0"/>
              <w:marTop w:val="0"/>
              <w:marBottom w:val="0"/>
              <w:divBdr>
                <w:top w:val="none" w:sz="0" w:space="0" w:color="auto"/>
                <w:left w:val="none" w:sz="0" w:space="0" w:color="auto"/>
                <w:bottom w:val="none" w:sz="0" w:space="0" w:color="auto"/>
                <w:right w:val="none" w:sz="0" w:space="0" w:color="auto"/>
              </w:divBdr>
            </w:div>
            <w:div w:id="1032418825">
              <w:marLeft w:val="0"/>
              <w:marRight w:val="0"/>
              <w:marTop w:val="0"/>
              <w:marBottom w:val="0"/>
              <w:divBdr>
                <w:top w:val="none" w:sz="0" w:space="0" w:color="auto"/>
                <w:left w:val="none" w:sz="0" w:space="0" w:color="auto"/>
                <w:bottom w:val="none" w:sz="0" w:space="0" w:color="auto"/>
                <w:right w:val="none" w:sz="0" w:space="0" w:color="auto"/>
              </w:divBdr>
            </w:div>
            <w:div w:id="1879080378">
              <w:marLeft w:val="0"/>
              <w:marRight w:val="0"/>
              <w:marTop w:val="0"/>
              <w:marBottom w:val="0"/>
              <w:divBdr>
                <w:top w:val="none" w:sz="0" w:space="0" w:color="auto"/>
                <w:left w:val="none" w:sz="0" w:space="0" w:color="auto"/>
                <w:bottom w:val="none" w:sz="0" w:space="0" w:color="auto"/>
                <w:right w:val="none" w:sz="0" w:space="0" w:color="auto"/>
              </w:divBdr>
            </w:div>
            <w:div w:id="1813403790">
              <w:marLeft w:val="0"/>
              <w:marRight w:val="0"/>
              <w:marTop w:val="0"/>
              <w:marBottom w:val="0"/>
              <w:divBdr>
                <w:top w:val="none" w:sz="0" w:space="0" w:color="auto"/>
                <w:left w:val="none" w:sz="0" w:space="0" w:color="auto"/>
                <w:bottom w:val="none" w:sz="0" w:space="0" w:color="auto"/>
                <w:right w:val="none" w:sz="0" w:space="0" w:color="auto"/>
              </w:divBdr>
            </w:div>
            <w:div w:id="1503735106">
              <w:marLeft w:val="0"/>
              <w:marRight w:val="0"/>
              <w:marTop w:val="0"/>
              <w:marBottom w:val="0"/>
              <w:divBdr>
                <w:top w:val="none" w:sz="0" w:space="0" w:color="auto"/>
                <w:left w:val="none" w:sz="0" w:space="0" w:color="auto"/>
                <w:bottom w:val="none" w:sz="0" w:space="0" w:color="auto"/>
                <w:right w:val="none" w:sz="0" w:space="0" w:color="auto"/>
              </w:divBdr>
            </w:div>
            <w:div w:id="1237133056">
              <w:marLeft w:val="0"/>
              <w:marRight w:val="0"/>
              <w:marTop w:val="0"/>
              <w:marBottom w:val="0"/>
              <w:divBdr>
                <w:top w:val="none" w:sz="0" w:space="0" w:color="auto"/>
                <w:left w:val="none" w:sz="0" w:space="0" w:color="auto"/>
                <w:bottom w:val="none" w:sz="0" w:space="0" w:color="auto"/>
                <w:right w:val="none" w:sz="0" w:space="0" w:color="auto"/>
              </w:divBdr>
            </w:div>
            <w:div w:id="982932114">
              <w:marLeft w:val="0"/>
              <w:marRight w:val="0"/>
              <w:marTop w:val="0"/>
              <w:marBottom w:val="0"/>
              <w:divBdr>
                <w:top w:val="none" w:sz="0" w:space="0" w:color="auto"/>
                <w:left w:val="none" w:sz="0" w:space="0" w:color="auto"/>
                <w:bottom w:val="none" w:sz="0" w:space="0" w:color="auto"/>
                <w:right w:val="none" w:sz="0" w:space="0" w:color="auto"/>
              </w:divBdr>
            </w:div>
            <w:div w:id="1167939980">
              <w:marLeft w:val="0"/>
              <w:marRight w:val="0"/>
              <w:marTop w:val="0"/>
              <w:marBottom w:val="0"/>
              <w:divBdr>
                <w:top w:val="none" w:sz="0" w:space="0" w:color="auto"/>
                <w:left w:val="none" w:sz="0" w:space="0" w:color="auto"/>
                <w:bottom w:val="none" w:sz="0" w:space="0" w:color="auto"/>
                <w:right w:val="none" w:sz="0" w:space="0" w:color="auto"/>
              </w:divBdr>
            </w:div>
            <w:div w:id="1915041620">
              <w:marLeft w:val="0"/>
              <w:marRight w:val="0"/>
              <w:marTop w:val="0"/>
              <w:marBottom w:val="0"/>
              <w:divBdr>
                <w:top w:val="none" w:sz="0" w:space="0" w:color="auto"/>
                <w:left w:val="none" w:sz="0" w:space="0" w:color="auto"/>
                <w:bottom w:val="none" w:sz="0" w:space="0" w:color="auto"/>
                <w:right w:val="none" w:sz="0" w:space="0" w:color="auto"/>
              </w:divBdr>
            </w:div>
            <w:div w:id="955062081">
              <w:marLeft w:val="0"/>
              <w:marRight w:val="0"/>
              <w:marTop w:val="0"/>
              <w:marBottom w:val="0"/>
              <w:divBdr>
                <w:top w:val="none" w:sz="0" w:space="0" w:color="auto"/>
                <w:left w:val="none" w:sz="0" w:space="0" w:color="auto"/>
                <w:bottom w:val="none" w:sz="0" w:space="0" w:color="auto"/>
                <w:right w:val="none" w:sz="0" w:space="0" w:color="auto"/>
              </w:divBdr>
            </w:div>
            <w:div w:id="621763675">
              <w:marLeft w:val="0"/>
              <w:marRight w:val="0"/>
              <w:marTop w:val="0"/>
              <w:marBottom w:val="0"/>
              <w:divBdr>
                <w:top w:val="none" w:sz="0" w:space="0" w:color="auto"/>
                <w:left w:val="none" w:sz="0" w:space="0" w:color="auto"/>
                <w:bottom w:val="none" w:sz="0" w:space="0" w:color="auto"/>
                <w:right w:val="none" w:sz="0" w:space="0" w:color="auto"/>
              </w:divBdr>
            </w:div>
            <w:div w:id="1093237479">
              <w:marLeft w:val="0"/>
              <w:marRight w:val="0"/>
              <w:marTop w:val="0"/>
              <w:marBottom w:val="0"/>
              <w:divBdr>
                <w:top w:val="none" w:sz="0" w:space="0" w:color="auto"/>
                <w:left w:val="none" w:sz="0" w:space="0" w:color="auto"/>
                <w:bottom w:val="none" w:sz="0" w:space="0" w:color="auto"/>
                <w:right w:val="none" w:sz="0" w:space="0" w:color="auto"/>
              </w:divBdr>
            </w:div>
            <w:div w:id="291324682">
              <w:marLeft w:val="0"/>
              <w:marRight w:val="0"/>
              <w:marTop w:val="0"/>
              <w:marBottom w:val="0"/>
              <w:divBdr>
                <w:top w:val="none" w:sz="0" w:space="0" w:color="auto"/>
                <w:left w:val="none" w:sz="0" w:space="0" w:color="auto"/>
                <w:bottom w:val="none" w:sz="0" w:space="0" w:color="auto"/>
                <w:right w:val="none" w:sz="0" w:space="0" w:color="auto"/>
              </w:divBdr>
            </w:div>
            <w:div w:id="20320267">
              <w:marLeft w:val="0"/>
              <w:marRight w:val="0"/>
              <w:marTop w:val="0"/>
              <w:marBottom w:val="0"/>
              <w:divBdr>
                <w:top w:val="none" w:sz="0" w:space="0" w:color="auto"/>
                <w:left w:val="none" w:sz="0" w:space="0" w:color="auto"/>
                <w:bottom w:val="none" w:sz="0" w:space="0" w:color="auto"/>
                <w:right w:val="none" w:sz="0" w:space="0" w:color="auto"/>
              </w:divBdr>
            </w:div>
            <w:div w:id="54088050">
              <w:marLeft w:val="0"/>
              <w:marRight w:val="0"/>
              <w:marTop w:val="0"/>
              <w:marBottom w:val="0"/>
              <w:divBdr>
                <w:top w:val="none" w:sz="0" w:space="0" w:color="auto"/>
                <w:left w:val="none" w:sz="0" w:space="0" w:color="auto"/>
                <w:bottom w:val="none" w:sz="0" w:space="0" w:color="auto"/>
                <w:right w:val="none" w:sz="0" w:space="0" w:color="auto"/>
              </w:divBdr>
            </w:div>
            <w:div w:id="268778127">
              <w:marLeft w:val="0"/>
              <w:marRight w:val="0"/>
              <w:marTop w:val="0"/>
              <w:marBottom w:val="0"/>
              <w:divBdr>
                <w:top w:val="none" w:sz="0" w:space="0" w:color="auto"/>
                <w:left w:val="none" w:sz="0" w:space="0" w:color="auto"/>
                <w:bottom w:val="none" w:sz="0" w:space="0" w:color="auto"/>
                <w:right w:val="none" w:sz="0" w:space="0" w:color="auto"/>
              </w:divBdr>
            </w:div>
            <w:div w:id="652418471">
              <w:marLeft w:val="0"/>
              <w:marRight w:val="0"/>
              <w:marTop w:val="0"/>
              <w:marBottom w:val="0"/>
              <w:divBdr>
                <w:top w:val="none" w:sz="0" w:space="0" w:color="auto"/>
                <w:left w:val="none" w:sz="0" w:space="0" w:color="auto"/>
                <w:bottom w:val="none" w:sz="0" w:space="0" w:color="auto"/>
                <w:right w:val="none" w:sz="0" w:space="0" w:color="auto"/>
              </w:divBdr>
            </w:div>
            <w:div w:id="310254205">
              <w:marLeft w:val="0"/>
              <w:marRight w:val="0"/>
              <w:marTop w:val="0"/>
              <w:marBottom w:val="0"/>
              <w:divBdr>
                <w:top w:val="none" w:sz="0" w:space="0" w:color="auto"/>
                <w:left w:val="none" w:sz="0" w:space="0" w:color="auto"/>
                <w:bottom w:val="none" w:sz="0" w:space="0" w:color="auto"/>
                <w:right w:val="none" w:sz="0" w:space="0" w:color="auto"/>
              </w:divBdr>
            </w:div>
            <w:div w:id="717634148">
              <w:marLeft w:val="0"/>
              <w:marRight w:val="0"/>
              <w:marTop w:val="0"/>
              <w:marBottom w:val="0"/>
              <w:divBdr>
                <w:top w:val="none" w:sz="0" w:space="0" w:color="auto"/>
                <w:left w:val="none" w:sz="0" w:space="0" w:color="auto"/>
                <w:bottom w:val="none" w:sz="0" w:space="0" w:color="auto"/>
                <w:right w:val="none" w:sz="0" w:space="0" w:color="auto"/>
              </w:divBdr>
            </w:div>
            <w:div w:id="423459221">
              <w:marLeft w:val="0"/>
              <w:marRight w:val="0"/>
              <w:marTop w:val="0"/>
              <w:marBottom w:val="0"/>
              <w:divBdr>
                <w:top w:val="none" w:sz="0" w:space="0" w:color="auto"/>
                <w:left w:val="none" w:sz="0" w:space="0" w:color="auto"/>
                <w:bottom w:val="none" w:sz="0" w:space="0" w:color="auto"/>
                <w:right w:val="none" w:sz="0" w:space="0" w:color="auto"/>
              </w:divBdr>
            </w:div>
            <w:div w:id="17573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6542">
      <w:bodyDiv w:val="1"/>
      <w:marLeft w:val="0"/>
      <w:marRight w:val="0"/>
      <w:marTop w:val="0"/>
      <w:marBottom w:val="0"/>
      <w:divBdr>
        <w:top w:val="none" w:sz="0" w:space="0" w:color="auto"/>
        <w:left w:val="none" w:sz="0" w:space="0" w:color="auto"/>
        <w:bottom w:val="none" w:sz="0" w:space="0" w:color="auto"/>
        <w:right w:val="none" w:sz="0" w:space="0" w:color="auto"/>
      </w:divBdr>
    </w:div>
    <w:div w:id="202862620">
      <w:bodyDiv w:val="1"/>
      <w:marLeft w:val="0"/>
      <w:marRight w:val="0"/>
      <w:marTop w:val="0"/>
      <w:marBottom w:val="0"/>
      <w:divBdr>
        <w:top w:val="none" w:sz="0" w:space="0" w:color="auto"/>
        <w:left w:val="none" w:sz="0" w:space="0" w:color="auto"/>
        <w:bottom w:val="none" w:sz="0" w:space="0" w:color="auto"/>
        <w:right w:val="none" w:sz="0" w:space="0" w:color="auto"/>
      </w:divBdr>
      <w:divsChild>
        <w:div w:id="497156904">
          <w:marLeft w:val="0"/>
          <w:marRight w:val="0"/>
          <w:marTop w:val="0"/>
          <w:marBottom w:val="0"/>
          <w:divBdr>
            <w:top w:val="none" w:sz="0" w:space="0" w:color="auto"/>
            <w:left w:val="none" w:sz="0" w:space="0" w:color="auto"/>
            <w:bottom w:val="none" w:sz="0" w:space="0" w:color="auto"/>
            <w:right w:val="none" w:sz="0" w:space="0" w:color="auto"/>
          </w:divBdr>
          <w:divsChild>
            <w:div w:id="196387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6696">
      <w:bodyDiv w:val="1"/>
      <w:marLeft w:val="0"/>
      <w:marRight w:val="0"/>
      <w:marTop w:val="0"/>
      <w:marBottom w:val="0"/>
      <w:divBdr>
        <w:top w:val="none" w:sz="0" w:space="0" w:color="auto"/>
        <w:left w:val="none" w:sz="0" w:space="0" w:color="auto"/>
        <w:bottom w:val="none" w:sz="0" w:space="0" w:color="auto"/>
        <w:right w:val="none" w:sz="0" w:space="0" w:color="auto"/>
      </w:divBdr>
      <w:divsChild>
        <w:div w:id="909388456">
          <w:marLeft w:val="0"/>
          <w:marRight w:val="0"/>
          <w:marTop w:val="0"/>
          <w:marBottom w:val="0"/>
          <w:divBdr>
            <w:top w:val="none" w:sz="0" w:space="0" w:color="auto"/>
            <w:left w:val="none" w:sz="0" w:space="0" w:color="auto"/>
            <w:bottom w:val="none" w:sz="0" w:space="0" w:color="auto"/>
            <w:right w:val="none" w:sz="0" w:space="0" w:color="auto"/>
          </w:divBdr>
          <w:divsChild>
            <w:div w:id="2589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29396">
      <w:bodyDiv w:val="1"/>
      <w:marLeft w:val="0"/>
      <w:marRight w:val="0"/>
      <w:marTop w:val="0"/>
      <w:marBottom w:val="0"/>
      <w:divBdr>
        <w:top w:val="none" w:sz="0" w:space="0" w:color="auto"/>
        <w:left w:val="none" w:sz="0" w:space="0" w:color="auto"/>
        <w:bottom w:val="none" w:sz="0" w:space="0" w:color="auto"/>
        <w:right w:val="none" w:sz="0" w:space="0" w:color="auto"/>
      </w:divBdr>
      <w:divsChild>
        <w:div w:id="1750493249">
          <w:marLeft w:val="0"/>
          <w:marRight w:val="0"/>
          <w:marTop w:val="0"/>
          <w:marBottom w:val="0"/>
          <w:divBdr>
            <w:top w:val="none" w:sz="0" w:space="0" w:color="auto"/>
            <w:left w:val="none" w:sz="0" w:space="0" w:color="auto"/>
            <w:bottom w:val="none" w:sz="0" w:space="0" w:color="auto"/>
            <w:right w:val="none" w:sz="0" w:space="0" w:color="auto"/>
          </w:divBdr>
          <w:divsChild>
            <w:div w:id="63729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964499">
      <w:bodyDiv w:val="1"/>
      <w:marLeft w:val="0"/>
      <w:marRight w:val="0"/>
      <w:marTop w:val="0"/>
      <w:marBottom w:val="0"/>
      <w:divBdr>
        <w:top w:val="none" w:sz="0" w:space="0" w:color="auto"/>
        <w:left w:val="none" w:sz="0" w:space="0" w:color="auto"/>
        <w:bottom w:val="none" w:sz="0" w:space="0" w:color="auto"/>
        <w:right w:val="none" w:sz="0" w:space="0" w:color="auto"/>
      </w:divBdr>
    </w:div>
    <w:div w:id="702824119">
      <w:bodyDiv w:val="1"/>
      <w:marLeft w:val="0"/>
      <w:marRight w:val="0"/>
      <w:marTop w:val="0"/>
      <w:marBottom w:val="0"/>
      <w:divBdr>
        <w:top w:val="none" w:sz="0" w:space="0" w:color="auto"/>
        <w:left w:val="none" w:sz="0" w:space="0" w:color="auto"/>
        <w:bottom w:val="none" w:sz="0" w:space="0" w:color="auto"/>
        <w:right w:val="none" w:sz="0" w:space="0" w:color="auto"/>
      </w:divBdr>
      <w:divsChild>
        <w:div w:id="1393503249">
          <w:marLeft w:val="0"/>
          <w:marRight w:val="0"/>
          <w:marTop w:val="0"/>
          <w:marBottom w:val="0"/>
          <w:divBdr>
            <w:top w:val="none" w:sz="0" w:space="0" w:color="auto"/>
            <w:left w:val="none" w:sz="0" w:space="0" w:color="auto"/>
            <w:bottom w:val="none" w:sz="0" w:space="0" w:color="auto"/>
            <w:right w:val="none" w:sz="0" w:space="0" w:color="auto"/>
          </w:divBdr>
          <w:divsChild>
            <w:div w:id="441464100">
              <w:marLeft w:val="0"/>
              <w:marRight w:val="0"/>
              <w:marTop w:val="0"/>
              <w:marBottom w:val="0"/>
              <w:divBdr>
                <w:top w:val="none" w:sz="0" w:space="0" w:color="auto"/>
                <w:left w:val="none" w:sz="0" w:space="0" w:color="auto"/>
                <w:bottom w:val="none" w:sz="0" w:space="0" w:color="auto"/>
                <w:right w:val="none" w:sz="0" w:space="0" w:color="auto"/>
              </w:divBdr>
            </w:div>
            <w:div w:id="797063742">
              <w:marLeft w:val="0"/>
              <w:marRight w:val="0"/>
              <w:marTop w:val="0"/>
              <w:marBottom w:val="0"/>
              <w:divBdr>
                <w:top w:val="none" w:sz="0" w:space="0" w:color="auto"/>
                <w:left w:val="none" w:sz="0" w:space="0" w:color="auto"/>
                <w:bottom w:val="none" w:sz="0" w:space="0" w:color="auto"/>
                <w:right w:val="none" w:sz="0" w:space="0" w:color="auto"/>
              </w:divBdr>
            </w:div>
            <w:div w:id="1886677261">
              <w:marLeft w:val="0"/>
              <w:marRight w:val="0"/>
              <w:marTop w:val="0"/>
              <w:marBottom w:val="0"/>
              <w:divBdr>
                <w:top w:val="none" w:sz="0" w:space="0" w:color="auto"/>
                <w:left w:val="none" w:sz="0" w:space="0" w:color="auto"/>
                <w:bottom w:val="none" w:sz="0" w:space="0" w:color="auto"/>
                <w:right w:val="none" w:sz="0" w:space="0" w:color="auto"/>
              </w:divBdr>
            </w:div>
            <w:div w:id="954286158">
              <w:marLeft w:val="0"/>
              <w:marRight w:val="0"/>
              <w:marTop w:val="0"/>
              <w:marBottom w:val="0"/>
              <w:divBdr>
                <w:top w:val="none" w:sz="0" w:space="0" w:color="auto"/>
                <w:left w:val="none" w:sz="0" w:space="0" w:color="auto"/>
                <w:bottom w:val="none" w:sz="0" w:space="0" w:color="auto"/>
                <w:right w:val="none" w:sz="0" w:space="0" w:color="auto"/>
              </w:divBdr>
            </w:div>
            <w:div w:id="457601208">
              <w:marLeft w:val="0"/>
              <w:marRight w:val="0"/>
              <w:marTop w:val="0"/>
              <w:marBottom w:val="0"/>
              <w:divBdr>
                <w:top w:val="none" w:sz="0" w:space="0" w:color="auto"/>
                <w:left w:val="none" w:sz="0" w:space="0" w:color="auto"/>
                <w:bottom w:val="none" w:sz="0" w:space="0" w:color="auto"/>
                <w:right w:val="none" w:sz="0" w:space="0" w:color="auto"/>
              </w:divBdr>
            </w:div>
            <w:div w:id="2105682165">
              <w:marLeft w:val="0"/>
              <w:marRight w:val="0"/>
              <w:marTop w:val="0"/>
              <w:marBottom w:val="0"/>
              <w:divBdr>
                <w:top w:val="none" w:sz="0" w:space="0" w:color="auto"/>
                <w:left w:val="none" w:sz="0" w:space="0" w:color="auto"/>
                <w:bottom w:val="none" w:sz="0" w:space="0" w:color="auto"/>
                <w:right w:val="none" w:sz="0" w:space="0" w:color="auto"/>
              </w:divBdr>
            </w:div>
            <w:div w:id="1676763495">
              <w:marLeft w:val="0"/>
              <w:marRight w:val="0"/>
              <w:marTop w:val="0"/>
              <w:marBottom w:val="0"/>
              <w:divBdr>
                <w:top w:val="none" w:sz="0" w:space="0" w:color="auto"/>
                <w:left w:val="none" w:sz="0" w:space="0" w:color="auto"/>
                <w:bottom w:val="none" w:sz="0" w:space="0" w:color="auto"/>
                <w:right w:val="none" w:sz="0" w:space="0" w:color="auto"/>
              </w:divBdr>
            </w:div>
            <w:div w:id="1120607475">
              <w:marLeft w:val="0"/>
              <w:marRight w:val="0"/>
              <w:marTop w:val="0"/>
              <w:marBottom w:val="0"/>
              <w:divBdr>
                <w:top w:val="none" w:sz="0" w:space="0" w:color="auto"/>
                <w:left w:val="none" w:sz="0" w:space="0" w:color="auto"/>
                <w:bottom w:val="none" w:sz="0" w:space="0" w:color="auto"/>
                <w:right w:val="none" w:sz="0" w:space="0" w:color="auto"/>
              </w:divBdr>
            </w:div>
            <w:div w:id="900092229">
              <w:marLeft w:val="0"/>
              <w:marRight w:val="0"/>
              <w:marTop w:val="0"/>
              <w:marBottom w:val="0"/>
              <w:divBdr>
                <w:top w:val="none" w:sz="0" w:space="0" w:color="auto"/>
                <w:left w:val="none" w:sz="0" w:space="0" w:color="auto"/>
                <w:bottom w:val="none" w:sz="0" w:space="0" w:color="auto"/>
                <w:right w:val="none" w:sz="0" w:space="0" w:color="auto"/>
              </w:divBdr>
            </w:div>
            <w:div w:id="1738015261">
              <w:marLeft w:val="0"/>
              <w:marRight w:val="0"/>
              <w:marTop w:val="0"/>
              <w:marBottom w:val="0"/>
              <w:divBdr>
                <w:top w:val="none" w:sz="0" w:space="0" w:color="auto"/>
                <w:left w:val="none" w:sz="0" w:space="0" w:color="auto"/>
                <w:bottom w:val="none" w:sz="0" w:space="0" w:color="auto"/>
                <w:right w:val="none" w:sz="0" w:space="0" w:color="auto"/>
              </w:divBdr>
            </w:div>
            <w:div w:id="169879572">
              <w:marLeft w:val="0"/>
              <w:marRight w:val="0"/>
              <w:marTop w:val="0"/>
              <w:marBottom w:val="0"/>
              <w:divBdr>
                <w:top w:val="none" w:sz="0" w:space="0" w:color="auto"/>
                <w:left w:val="none" w:sz="0" w:space="0" w:color="auto"/>
                <w:bottom w:val="none" w:sz="0" w:space="0" w:color="auto"/>
                <w:right w:val="none" w:sz="0" w:space="0" w:color="auto"/>
              </w:divBdr>
            </w:div>
            <w:div w:id="437718931">
              <w:marLeft w:val="0"/>
              <w:marRight w:val="0"/>
              <w:marTop w:val="0"/>
              <w:marBottom w:val="0"/>
              <w:divBdr>
                <w:top w:val="none" w:sz="0" w:space="0" w:color="auto"/>
                <w:left w:val="none" w:sz="0" w:space="0" w:color="auto"/>
                <w:bottom w:val="none" w:sz="0" w:space="0" w:color="auto"/>
                <w:right w:val="none" w:sz="0" w:space="0" w:color="auto"/>
              </w:divBdr>
            </w:div>
            <w:div w:id="261645659">
              <w:marLeft w:val="0"/>
              <w:marRight w:val="0"/>
              <w:marTop w:val="0"/>
              <w:marBottom w:val="0"/>
              <w:divBdr>
                <w:top w:val="none" w:sz="0" w:space="0" w:color="auto"/>
                <w:left w:val="none" w:sz="0" w:space="0" w:color="auto"/>
                <w:bottom w:val="none" w:sz="0" w:space="0" w:color="auto"/>
                <w:right w:val="none" w:sz="0" w:space="0" w:color="auto"/>
              </w:divBdr>
            </w:div>
            <w:div w:id="1989282962">
              <w:marLeft w:val="0"/>
              <w:marRight w:val="0"/>
              <w:marTop w:val="0"/>
              <w:marBottom w:val="0"/>
              <w:divBdr>
                <w:top w:val="none" w:sz="0" w:space="0" w:color="auto"/>
                <w:left w:val="none" w:sz="0" w:space="0" w:color="auto"/>
                <w:bottom w:val="none" w:sz="0" w:space="0" w:color="auto"/>
                <w:right w:val="none" w:sz="0" w:space="0" w:color="auto"/>
              </w:divBdr>
            </w:div>
            <w:div w:id="997347071">
              <w:marLeft w:val="0"/>
              <w:marRight w:val="0"/>
              <w:marTop w:val="0"/>
              <w:marBottom w:val="0"/>
              <w:divBdr>
                <w:top w:val="none" w:sz="0" w:space="0" w:color="auto"/>
                <w:left w:val="none" w:sz="0" w:space="0" w:color="auto"/>
                <w:bottom w:val="none" w:sz="0" w:space="0" w:color="auto"/>
                <w:right w:val="none" w:sz="0" w:space="0" w:color="auto"/>
              </w:divBdr>
            </w:div>
            <w:div w:id="471556149">
              <w:marLeft w:val="0"/>
              <w:marRight w:val="0"/>
              <w:marTop w:val="0"/>
              <w:marBottom w:val="0"/>
              <w:divBdr>
                <w:top w:val="none" w:sz="0" w:space="0" w:color="auto"/>
                <w:left w:val="none" w:sz="0" w:space="0" w:color="auto"/>
                <w:bottom w:val="none" w:sz="0" w:space="0" w:color="auto"/>
                <w:right w:val="none" w:sz="0" w:space="0" w:color="auto"/>
              </w:divBdr>
            </w:div>
            <w:div w:id="1713069256">
              <w:marLeft w:val="0"/>
              <w:marRight w:val="0"/>
              <w:marTop w:val="0"/>
              <w:marBottom w:val="0"/>
              <w:divBdr>
                <w:top w:val="none" w:sz="0" w:space="0" w:color="auto"/>
                <w:left w:val="none" w:sz="0" w:space="0" w:color="auto"/>
                <w:bottom w:val="none" w:sz="0" w:space="0" w:color="auto"/>
                <w:right w:val="none" w:sz="0" w:space="0" w:color="auto"/>
              </w:divBdr>
            </w:div>
            <w:div w:id="2124034806">
              <w:marLeft w:val="0"/>
              <w:marRight w:val="0"/>
              <w:marTop w:val="0"/>
              <w:marBottom w:val="0"/>
              <w:divBdr>
                <w:top w:val="none" w:sz="0" w:space="0" w:color="auto"/>
                <w:left w:val="none" w:sz="0" w:space="0" w:color="auto"/>
                <w:bottom w:val="none" w:sz="0" w:space="0" w:color="auto"/>
                <w:right w:val="none" w:sz="0" w:space="0" w:color="auto"/>
              </w:divBdr>
            </w:div>
            <w:div w:id="597830378">
              <w:marLeft w:val="0"/>
              <w:marRight w:val="0"/>
              <w:marTop w:val="0"/>
              <w:marBottom w:val="0"/>
              <w:divBdr>
                <w:top w:val="none" w:sz="0" w:space="0" w:color="auto"/>
                <w:left w:val="none" w:sz="0" w:space="0" w:color="auto"/>
                <w:bottom w:val="none" w:sz="0" w:space="0" w:color="auto"/>
                <w:right w:val="none" w:sz="0" w:space="0" w:color="auto"/>
              </w:divBdr>
            </w:div>
            <w:div w:id="1536232267">
              <w:marLeft w:val="0"/>
              <w:marRight w:val="0"/>
              <w:marTop w:val="0"/>
              <w:marBottom w:val="0"/>
              <w:divBdr>
                <w:top w:val="none" w:sz="0" w:space="0" w:color="auto"/>
                <w:left w:val="none" w:sz="0" w:space="0" w:color="auto"/>
                <w:bottom w:val="none" w:sz="0" w:space="0" w:color="auto"/>
                <w:right w:val="none" w:sz="0" w:space="0" w:color="auto"/>
              </w:divBdr>
            </w:div>
            <w:div w:id="1457866540">
              <w:marLeft w:val="0"/>
              <w:marRight w:val="0"/>
              <w:marTop w:val="0"/>
              <w:marBottom w:val="0"/>
              <w:divBdr>
                <w:top w:val="none" w:sz="0" w:space="0" w:color="auto"/>
                <w:left w:val="none" w:sz="0" w:space="0" w:color="auto"/>
                <w:bottom w:val="none" w:sz="0" w:space="0" w:color="auto"/>
                <w:right w:val="none" w:sz="0" w:space="0" w:color="auto"/>
              </w:divBdr>
            </w:div>
            <w:div w:id="24212745">
              <w:marLeft w:val="0"/>
              <w:marRight w:val="0"/>
              <w:marTop w:val="0"/>
              <w:marBottom w:val="0"/>
              <w:divBdr>
                <w:top w:val="none" w:sz="0" w:space="0" w:color="auto"/>
                <w:left w:val="none" w:sz="0" w:space="0" w:color="auto"/>
                <w:bottom w:val="none" w:sz="0" w:space="0" w:color="auto"/>
                <w:right w:val="none" w:sz="0" w:space="0" w:color="auto"/>
              </w:divBdr>
            </w:div>
            <w:div w:id="250772738">
              <w:marLeft w:val="0"/>
              <w:marRight w:val="0"/>
              <w:marTop w:val="0"/>
              <w:marBottom w:val="0"/>
              <w:divBdr>
                <w:top w:val="none" w:sz="0" w:space="0" w:color="auto"/>
                <w:left w:val="none" w:sz="0" w:space="0" w:color="auto"/>
                <w:bottom w:val="none" w:sz="0" w:space="0" w:color="auto"/>
                <w:right w:val="none" w:sz="0" w:space="0" w:color="auto"/>
              </w:divBdr>
            </w:div>
            <w:div w:id="1527059253">
              <w:marLeft w:val="0"/>
              <w:marRight w:val="0"/>
              <w:marTop w:val="0"/>
              <w:marBottom w:val="0"/>
              <w:divBdr>
                <w:top w:val="none" w:sz="0" w:space="0" w:color="auto"/>
                <w:left w:val="none" w:sz="0" w:space="0" w:color="auto"/>
                <w:bottom w:val="none" w:sz="0" w:space="0" w:color="auto"/>
                <w:right w:val="none" w:sz="0" w:space="0" w:color="auto"/>
              </w:divBdr>
            </w:div>
            <w:div w:id="1656571646">
              <w:marLeft w:val="0"/>
              <w:marRight w:val="0"/>
              <w:marTop w:val="0"/>
              <w:marBottom w:val="0"/>
              <w:divBdr>
                <w:top w:val="none" w:sz="0" w:space="0" w:color="auto"/>
                <w:left w:val="none" w:sz="0" w:space="0" w:color="auto"/>
                <w:bottom w:val="none" w:sz="0" w:space="0" w:color="auto"/>
                <w:right w:val="none" w:sz="0" w:space="0" w:color="auto"/>
              </w:divBdr>
            </w:div>
            <w:div w:id="319894877">
              <w:marLeft w:val="0"/>
              <w:marRight w:val="0"/>
              <w:marTop w:val="0"/>
              <w:marBottom w:val="0"/>
              <w:divBdr>
                <w:top w:val="none" w:sz="0" w:space="0" w:color="auto"/>
                <w:left w:val="none" w:sz="0" w:space="0" w:color="auto"/>
                <w:bottom w:val="none" w:sz="0" w:space="0" w:color="auto"/>
                <w:right w:val="none" w:sz="0" w:space="0" w:color="auto"/>
              </w:divBdr>
            </w:div>
            <w:div w:id="1125274861">
              <w:marLeft w:val="0"/>
              <w:marRight w:val="0"/>
              <w:marTop w:val="0"/>
              <w:marBottom w:val="0"/>
              <w:divBdr>
                <w:top w:val="none" w:sz="0" w:space="0" w:color="auto"/>
                <w:left w:val="none" w:sz="0" w:space="0" w:color="auto"/>
                <w:bottom w:val="none" w:sz="0" w:space="0" w:color="auto"/>
                <w:right w:val="none" w:sz="0" w:space="0" w:color="auto"/>
              </w:divBdr>
            </w:div>
            <w:div w:id="716273852">
              <w:marLeft w:val="0"/>
              <w:marRight w:val="0"/>
              <w:marTop w:val="0"/>
              <w:marBottom w:val="0"/>
              <w:divBdr>
                <w:top w:val="none" w:sz="0" w:space="0" w:color="auto"/>
                <w:left w:val="none" w:sz="0" w:space="0" w:color="auto"/>
                <w:bottom w:val="none" w:sz="0" w:space="0" w:color="auto"/>
                <w:right w:val="none" w:sz="0" w:space="0" w:color="auto"/>
              </w:divBdr>
            </w:div>
            <w:div w:id="1682580562">
              <w:marLeft w:val="0"/>
              <w:marRight w:val="0"/>
              <w:marTop w:val="0"/>
              <w:marBottom w:val="0"/>
              <w:divBdr>
                <w:top w:val="none" w:sz="0" w:space="0" w:color="auto"/>
                <w:left w:val="none" w:sz="0" w:space="0" w:color="auto"/>
                <w:bottom w:val="none" w:sz="0" w:space="0" w:color="auto"/>
                <w:right w:val="none" w:sz="0" w:space="0" w:color="auto"/>
              </w:divBdr>
            </w:div>
            <w:div w:id="2019111999">
              <w:marLeft w:val="0"/>
              <w:marRight w:val="0"/>
              <w:marTop w:val="0"/>
              <w:marBottom w:val="0"/>
              <w:divBdr>
                <w:top w:val="none" w:sz="0" w:space="0" w:color="auto"/>
                <w:left w:val="none" w:sz="0" w:space="0" w:color="auto"/>
                <w:bottom w:val="none" w:sz="0" w:space="0" w:color="auto"/>
                <w:right w:val="none" w:sz="0" w:space="0" w:color="auto"/>
              </w:divBdr>
            </w:div>
            <w:div w:id="1739476609">
              <w:marLeft w:val="0"/>
              <w:marRight w:val="0"/>
              <w:marTop w:val="0"/>
              <w:marBottom w:val="0"/>
              <w:divBdr>
                <w:top w:val="none" w:sz="0" w:space="0" w:color="auto"/>
                <w:left w:val="none" w:sz="0" w:space="0" w:color="auto"/>
                <w:bottom w:val="none" w:sz="0" w:space="0" w:color="auto"/>
                <w:right w:val="none" w:sz="0" w:space="0" w:color="auto"/>
              </w:divBdr>
            </w:div>
            <w:div w:id="1315523450">
              <w:marLeft w:val="0"/>
              <w:marRight w:val="0"/>
              <w:marTop w:val="0"/>
              <w:marBottom w:val="0"/>
              <w:divBdr>
                <w:top w:val="none" w:sz="0" w:space="0" w:color="auto"/>
                <w:left w:val="none" w:sz="0" w:space="0" w:color="auto"/>
                <w:bottom w:val="none" w:sz="0" w:space="0" w:color="auto"/>
                <w:right w:val="none" w:sz="0" w:space="0" w:color="auto"/>
              </w:divBdr>
            </w:div>
            <w:div w:id="712195482">
              <w:marLeft w:val="0"/>
              <w:marRight w:val="0"/>
              <w:marTop w:val="0"/>
              <w:marBottom w:val="0"/>
              <w:divBdr>
                <w:top w:val="none" w:sz="0" w:space="0" w:color="auto"/>
                <w:left w:val="none" w:sz="0" w:space="0" w:color="auto"/>
                <w:bottom w:val="none" w:sz="0" w:space="0" w:color="auto"/>
                <w:right w:val="none" w:sz="0" w:space="0" w:color="auto"/>
              </w:divBdr>
            </w:div>
            <w:div w:id="1701583981">
              <w:marLeft w:val="0"/>
              <w:marRight w:val="0"/>
              <w:marTop w:val="0"/>
              <w:marBottom w:val="0"/>
              <w:divBdr>
                <w:top w:val="none" w:sz="0" w:space="0" w:color="auto"/>
                <w:left w:val="none" w:sz="0" w:space="0" w:color="auto"/>
                <w:bottom w:val="none" w:sz="0" w:space="0" w:color="auto"/>
                <w:right w:val="none" w:sz="0" w:space="0" w:color="auto"/>
              </w:divBdr>
            </w:div>
            <w:div w:id="79062840">
              <w:marLeft w:val="0"/>
              <w:marRight w:val="0"/>
              <w:marTop w:val="0"/>
              <w:marBottom w:val="0"/>
              <w:divBdr>
                <w:top w:val="none" w:sz="0" w:space="0" w:color="auto"/>
                <w:left w:val="none" w:sz="0" w:space="0" w:color="auto"/>
                <w:bottom w:val="none" w:sz="0" w:space="0" w:color="auto"/>
                <w:right w:val="none" w:sz="0" w:space="0" w:color="auto"/>
              </w:divBdr>
            </w:div>
            <w:div w:id="175277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93410">
      <w:bodyDiv w:val="1"/>
      <w:marLeft w:val="0"/>
      <w:marRight w:val="0"/>
      <w:marTop w:val="0"/>
      <w:marBottom w:val="0"/>
      <w:divBdr>
        <w:top w:val="none" w:sz="0" w:space="0" w:color="auto"/>
        <w:left w:val="none" w:sz="0" w:space="0" w:color="auto"/>
        <w:bottom w:val="none" w:sz="0" w:space="0" w:color="auto"/>
        <w:right w:val="none" w:sz="0" w:space="0" w:color="auto"/>
      </w:divBdr>
    </w:div>
    <w:div w:id="1238052631">
      <w:bodyDiv w:val="1"/>
      <w:marLeft w:val="0"/>
      <w:marRight w:val="0"/>
      <w:marTop w:val="0"/>
      <w:marBottom w:val="0"/>
      <w:divBdr>
        <w:top w:val="none" w:sz="0" w:space="0" w:color="auto"/>
        <w:left w:val="none" w:sz="0" w:space="0" w:color="auto"/>
        <w:bottom w:val="none" w:sz="0" w:space="0" w:color="auto"/>
        <w:right w:val="none" w:sz="0" w:space="0" w:color="auto"/>
      </w:divBdr>
      <w:divsChild>
        <w:div w:id="1095788179">
          <w:marLeft w:val="0"/>
          <w:marRight w:val="0"/>
          <w:marTop w:val="0"/>
          <w:marBottom w:val="0"/>
          <w:divBdr>
            <w:top w:val="none" w:sz="0" w:space="0" w:color="auto"/>
            <w:left w:val="none" w:sz="0" w:space="0" w:color="auto"/>
            <w:bottom w:val="none" w:sz="0" w:space="0" w:color="auto"/>
            <w:right w:val="none" w:sz="0" w:space="0" w:color="auto"/>
          </w:divBdr>
          <w:divsChild>
            <w:div w:id="145294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7365">
      <w:bodyDiv w:val="1"/>
      <w:marLeft w:val="0"/>
      <w:marRight w:val="0"/>
      <w:marTop w:val="0"/>
      <w:marBottom w:val="0"/>
      <w:divBdr>
        <w:top w:val="none" w:sz="0" w:space="0" w:color="auto"/>
        <w:left w:val="none" w:sz="0" w:space="0" w:color="auto"/>
        <w:bottom w:val="none" w:sz="0" w:space="0" w:color="auto"/>
        <w:right w:val="none" w:sz="0" w:space="0" w:color="auto"/>
      </w:divBdr>
      <w:divsChild>
        <w:div w:id="910888256">
          <w:marLeft w:val="0"/>
          <w:marRight w:val="0"/>
          <w:marTop w:val="0"/>
          <w:marBottom w:val="0"/>
          <w:divBdr>
            <w:top w:val="none" w:sz="0" w:space="0" w:color="auto"/>
            <w:left w:val="none" w:sz="0" w:space="0" w:color="auto"/>
            <w:bottom w:val="none" w:sz="0" w:space="0" w:color="auto"/>
            <w:right w:val="none" w:sz="0" w:space="0" w:color="auto"/>
          </w:divBdr>
          <w:divsChild>
            <w:div w:id="1961372404">
              <w:marLeft w:val="0"/>
              <w:marRight w:val="0"/>
              <w:marTop w:val="0"/>
              <w:marBottom w:val="0"/>
              <w:divBdr>
                <w:top w:val="none" w:sz="0" w:space="0" w:color="auto"/>
                <w:left w:val="none" w:sz="0" w:space="0" w:color="auto"/>
                <w:bottom w:val="none" w:sz="0" w:space="0" w:color="auto"/>
                <w:right w:val="none" w:sz="0" w:space="0" w:color="auto"/>
              </w:divBdr>
            </w:div>
            <w:div w:id="150648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939062">
      <w:bodyDiv w:val="1"/>
      <w:marLeft w:val="0"/>
      <w:marRight w:val="0"/>
      <w:marTop w:val="0"/>
      <w:marBottom w:val="0"/>
      <w:divBdr>
        <w:top w:val="none" w:sz="0" w:space="0" w:color="auto"/>
        <w:left w:val="none" w:sz="0" w:space="0" w:color="auto"/>
        <w:bottom w:val="none" w:sz="0" w:space="0" w:color="auto"/>
        <w:right w:val="none" w:sz="0" w:space="0" w:color="auto"/>
      </w:divBdr>
      <w:divsChild>
        <w:div w:id="1583638227">
          <w:marLeft w:val="0"/>
          <w:marRight w:val="0"/>
          <w:marTop w:val="0"/>
          <w:marBottom w:val="0"/>
          <w:divBdr>
            <w:top w:val="none" w:sz="0" w:space="0" w:color="auto"/>
            <w:left w:val="none" w:sz="0" w:space="0" w:color="auto"/>
            <w:bottom w:val="none" w:sz="0" w:space="0" w:color="auto"/>
            <w:right w:val="none" w:sz="0" w:space="0" w:color="auto"/>
          </w:divBdr>
          <w:divsChild>
            <w:div w:id="1153641810">
              <w:marLeft w:val="0"/>
              <w:marRight w:val="0"/>
              <w:marTop w:val="0"/>
              <w:marBottom w:val="0"/>
              <w:divBdr>
                <w:top w:val="none" w:sz="0" w:space="0" w:color="auto"/>
                <w:left w:val="none" w:sz="0" w:space="0" w:color="auto"/>
                <w:bottom w:val="none" w:sz="0" w:space="0" w:color="auto"/>
                <w:right w:val="none" w:sz="0" w:space="0" w:color="auto"/>
              </w:divBdr>
            </w:div>
            <w:div w:id="647519541">
              <w:marLeft w:val="0"/>
              <w:marRight w:val="0"/>
              <w:marTop w:val="0"/>
              <w:marBottom w:val="0"/>
              <w:divBdr>
                <w:top w:val="none" w:sz="0" w:space="0" w:color="auto"/>
                <w:left w:val="none" w:sz="0" w:space="0" w:color="auto"/>
                <w:bottom w:val="none" w:sz="0" w:space="0" w:color="auto"/>
                <w:right w:val="none" w:sz="0" w:space="0" w:color="auto"/>
              </w:divBdr>
            </w:div>
            <w:div w:id="182635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25420">
      <w:bodyDiv w:val="1"/>
      <w:marLeft w:val="0"/>
      <w:marRight w:val="0"/>
      <w:marTop w:val="0"/>
      <w:marBottom w:val="0"/>
      <w:divBdr>
        <w:top w:val="none" w:sz="0" w:space="0" w:color="auto"/>
        <w:left w:val="none" w:sz="0" w:space="0" w:color="auto"/>
        <w:bottom w:val="none" w:sz="0" w:space="0" w:color="auto"/>
        <w:right w:val="none" w:sz="0" w:space="0" w:color="auto"/>
      </w:divBdr>
      <w:divsChild>
        <w:div w:id="865680754">
          <w:marLeft w:val="0"/>
          <w:marRight w:val="0"/>
          <w:marTop w:val="0"/>
          <w:marBottom w:val="0"/>
          <w:divBdr>
            <w:top w:val="none" w:sz="0" w:space="0" w:color="auto"/>
            <w:left w:val="none" w:sz="0" w:space="0" w:color="auto"/>
            <w:bottom w:val="none" w:sz="0" w:space="0" w:color="auto"/>
            <w:right w:val="none" w:sz="0" w:space="0" w:color="auto"/>
          </w:divBdr>
          <w:divsChild>
            <w:div w:id="16673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29728">
      <w:bodyDiv w:val="1"/>
      <w:marLeft w:val="0"/>
      <w:marRight w:val="0"/>
      <w:marTop w:val="0"/>
      <w:marBottom w:val="0"/>
      <w:divBdr>
        <w:top w:val="none" w:sz="0" w:space="0" w:color="auto"/>
        <w:left w:val="none" w:sz="0" w:space="0" w:color="auto"/>
        <w:bottom w:val="none" w:sz="0" w:space="0" w:color="auto"/>
        <w:right w:val="none" w:sz="0" w:space="0" w:color="auto"/>
      </w:divBdr>
    </w:div>
    <w:div w:id="1631470188">
      <w:bodyDiv w:val="1"/>
      <w:marLeft w:val="0"/>
      <w:marRight w:val="0"/>
      <w:marTop w:val="0"/>
      <w:marBottom w:val="0"/>
      <w:divBdr>
        <w:top w:val="none" w:sz="0" w:space="0" w:color="auto"/>
        <w:left w:val="none" w:sz="0" w:space="0" w:color="auto"/>
        <w:bottom w:val="none" w:sz="0" w:space="0" w:color="auto"/>
        <w:right w:val="none" w:sz="0" w:space="0" w:color="auto"/>
      </w:divBdr>
      <w:divsChild>
        <w:div w:id="1761101391">
          <w:marLeft w:val="0"/>
          <w:marRight w:val="0"/>
          <w:marTop w:val="0"/>
          <w:marBottom w:val="0"/>
          <w:divBdr>
            <w:top w:val="none" w:sz="0" w:space="0" w:color="auto"/>
            <w:left w:val="none" w:sz="0" w:space="0" w:color="auto"/>
            <w:bottom w:val="none" w:sz="0" w:space="0" w:color="auto"/>
            <w:right w:val="none" w:sz="0" w:space="0" w:color="auto"/>
          </w:divBdr>
          <w:divsChild>
            <w:div w:id="2078745330">
              <w:marLeft w:val="0"/>
              <w:marRight w:val="0"/>
              <w:marTop w:val="0"/>
              <w:marBottom w:val="0"/>
              <w:divBdr>
                <w:top w:val="none" w:sz="0" w:space="0" w:color="auto"/>
                <w:left w:val="none" w:sz="0" w:space="0" w:color="auto"/>
                <w:bottom w:val="none" w:sz="0" w:space="0" w:color="auto"/>
                <w:right w:val="none" w:sz="0" w:space="0" w:color="auto"/>
              </w:divBdr>
            </w:div>
            <w:div w:id="844441277">
              <w:marLeft w:val="0"/>
              <w:marRight w:val="0"/>
              <w:marTop w:val="0"/>
              <w:marBottom w:val="0"/>
              <w:divBdr>
                <w:top w:val="none" w:sz="0" w:space="0" w:color="auto"/>
                <w:left w:val="none" w:sz="0" w:space="0" w:color="auto"/>
                <w:bottom w:val="none" w:sz="0" w:space="0" w:color="auto"/>
                <w:right w:val="none" w:sz="0" w:space="0" w:color="auto"/>
              </w:divBdr>
            </w:div>
            <w:div w:id="806702030">
              <w:marLeft w:val="0"/>
              <w:marRight w:val="0"/>
              <w:marTop w:val="0"/>
              <w:marBottom w:val="0"/>
              <w:divBdr>
                <w:top w:val="none" w:sz="0" w:space="0" w:color="auto"/>
                <w:left w:val="none" w:sz="0" w:space="0" w:color="auto"/>
                <w:bottom w:val="none" w:sz="0" w:space="0" w:color="auto"/>
                <w:right w:val="none" w:sz="0" w:space="0" w:color="auto"/>
              </w:divBdr>
            </w:div>
            <w:div w:id="1231424746">
              <w:marLeft w:val="0"/>
              <w:marRight w:val="0"/>
              <w:marTop w:val="0"/>
              <w:marBottom w:val="0"/>
              <w:divBdr>
                <w:top w:val="none" w:sz="0" w:space="0" w:color="auto"/>
                <w:left w:val="none" w:sz="0" w:space="0" w:color="auto"/>
                <w:bottom w:val="none" w:sz="0" w:space="0" w:color="auto"/>
                <w:right w:val="none" w:sz="0" w:space="0" w:color="auto"/>
              </w:divBdr>
            </w:div>
            <w:div w:id="2102211906">
              <w:marLeft w:val="0"/>
              <w:marRight w:val="0"/>
              <w:marTop w:val="0"/>
              <w:marBottom w:val="0"/>
              <w:divBdr>
                <w:top w:val="none" w:sz="0" w:space="0" w:color="auto"/>
                <w:left w:val="none" w:sz="0" w:space="0" w:color="auto"/>
                <w:bottom w:val="none" w:sz="0" w:space="0" w:color="auto"/>
                <w:right w:val="none" w:sz="0" w:space="0" w:color="auto"/>
              </w:divBdr>
            </w:div>
            <w:div w:id="745222674">
              <w:marLeft w:val="0"/>
              <w:marRight w:val="0"/>
              <w:marTop w:val="0"/>
              <w:marBottom w:val="0"/>
              <w:divBdr>
                <w:top w:val="none" w:sz="0" w:space="0" w:color="auto"/>
                <w:left w:val="none" w:sz="0" w:space="0" w:color="auto"/>
                <w:bottom w:val="none" w:sz="0" w:space="0" w:color="auto"/>
                <w:right w:val="none" w:sz="0" w:space="0" w:color="auto"/>
              </w:divBdr>
            </w:div>
            <w:div w:id="47344237">
              <w:marLeft w:val="0"/>
              <w:marRight w:val="0"/>
              <w:marTop w:val="0"/>
              <w:marBottom w:val="0"/>
              <w:divBdr>
                <w:top w:val="none" w:sz="0" w:space="0" w:color="auto"/>
                <w:left w:val="none" w:sz="0" w:space="0" w:color="auto"/>
                <w:bottom w:val="none" w:sz="0" w:space="0" w:color="auto"/>
                <w:right w:val="none" w:sz="0" w:space="0" w:color="auto"/>
              </w:divBdr>
            </w:div>
            <w:div w:id="302200686">
              <w:marLeft w:val="0"/>
              <w:marRight w:val="0"/>
              <w:marTop w:val="0"/>
              <w:marBottom w:val="0"/>
              <w:divBdr>
                <w:top w:val="none" w:sz="0" w:space="0" w:color="auto"/>
                <w:left w:val="none" w:sz="0" w:space="0" w:color="auto"/>
                <w:bottom w:val="none" w:sz="0" w:space="0" w:color="auto"/>
                <w:right w:val="none" w:sz="0" w:space="0" w:color="auto"/>
              </w:divBdr>
            </w:div>
            <w:div w:id="159736424">
              <w:marLeft w:val="0"/>
              <w:marRight w:val="0"/>
              <w:marTop w:val="0"/>
              <w:marBottom w:val="0"/>
              <w:divBdr>
                <w:top w:val="none" w:sz="0" w:space="0" w:color="auto"/>
                <w:left w:val="none" w:sz="0" w:space="0" w:color="auto"/>
                <w:bottom w:val="none" w:sz="0" w:space="0" w:color="auto"/>
                <w:right w:val="none" w:sz="0" w:space="0" w:color="auto"/>
              </w:divBdr>
            </w:div>
            <w:div w:id="1512911951">
              <w:marLeft w:val="0"/>
              <w:marRight w:val="0"/>
              <w:marTop w:val="0"/>
              <w:marBottom w:val="0"/>
              <w:divBdr>
                <w:top w:val="none" w:sz="0" w:space="0" w:color="auto"/>
                <w:left w:val="none" w:sz="0" w:space="0" w:color="auto"/>
                <w:bottom w:val="none" w:sz="0" w:space="0" w:color="auto"/>
                <w:right w:val="none" w:sz="0" w:space="0" w:color="auto"/>
              </w:divBdr>
            </w:div>
            <w:div w:id="1559394462">
              <w:marLeft w:val="0"/>
              <w:marRight w:val="0"/>
              <w:marTop w:val="0"/>
              <w:marBottom w:val="0"/>
              <w:divBdr>
                <w:top w:val="none" w:sz="0" w:space="0" w:color="auto"/>
                <w:left w:val="none" w:sz="0" w:space="0" w:color="auto"/>
                <w:bottom w:val="none" w:sz="0" w:space="0" w:color="auto"/>
                <w:right w:val="none" w:sz="0" w:space="0" w:color="auto"/>
              </w:divBdr>
            </w:div>
            <w:div w:id="1714965640">
              <w:marLeft w:val="0"/>
              <w:marRight w:val="0"/>
              <w:marTop w:val="0"/>
              <w:marBottom w:val="0"/>
              <w:divBdr>
                <w:top w:val="none" w:sz="0" w:space="0" w:color="auto"/>
                <w:left w:val="none" w:sz="0" w:space="0" w:color="auto"/>
                <w:bottom w:val="none" w:sz="0" w:space="0" w:color="auto"/>
                <w:right w:val="none" w:sz="0" w:space="0" w:color="auto"/>
              </w:divBdr>
            </w:div>
            <w:div w:id="476457454">
              <w:marLeft w:val="0"/>
              <w:marRight w:val="0"/>
              <w:marTop w:val="0"/>
              <w:marBottom w:val="0"/>
              <w:divBdr>
                <w:top w:val="none" w:sz="0" w:space="0" w:color="auto"/>
                <w:left w:val="none" w:sz="0" w:space="0" w:color="auto"/>
                <w:bottom w:val="none" w:sz="0" w:space="0" w:color="auto"/>
                <w:right w:val="none" w:sz="0" w:space="0" w:color="auto"/>
              </w:divBdr>
            </w:div>
            <w:div w:id="743264282">
              <w:marLeft w:val="0"/>
              <w:marRight w:val="0"/>
              <w:marTop w:val="0"/>
              <w:marBottom w:val="0"/>
              <w:divBdr>
                <w:top w:val="none" w:sz="0" w:space="0" w:color="auto"/>
                <w:left w:val="none" w:sz="0" w:space="0" w:color="auto"/>
                <w:bottom w:val="none" w:sz="0" w:space="0" w:color="auto"/>
                <w:right w:val="none" w:sz="0" w:space="0" w:color="auto"/>
              </w:divBdr>
            </w:div>
            <w:div w:id="189219758">
              <w:marLeft w:val="0"/>
              <w:marRight w:val="0"/>
              <w:marTop w:val="0"/>
              <w:marBottom w:val="0"/>
              <w:divBdr>
                <w:top w:val="none" w:sz="0" w:space="0" w:color="auto"/>
                <w:left w:val="none" w:sz="0" w:space="0" w:color="auto"/>
                <w:bottom w:val="none" w:sz="0" w:space="0" w:color="auto"/>
                <w:right w:val="none" w:sz="0" w:space="0" w:color="auto"/>
              </w:divBdr>
            </w:div>
            <w:div w:id="27150229">
              <w:marLeft w:val="0"/>
              <w:marRight w:val="0"/>
              <w:marTop w:val="0"/>
              <w:marBottom w:val="0"/>
              <w:divBdr>
                <w:top w:val="none" w:sz="0" w:space="0" w:color="auto"/>
                <w:left w:val="none" w:sz="0" w:space="0" w:color="auto"/>
                <w:bottom w:val="none" w:sz="0" w:space="0" w:color="auto"/>
                <w:right w:val="none" w:sz="0" w:space="0" w:color="auto"/>
              </w:divBdr>
            </w:div>
            <w:div w:id="851142111">
              <w:marLeft w:val="0"/>
              <w:marRight w:val="0"/>
              <w:marTop w:val="0"/>
              <w:marBottom w:val="0"/>
              <w:divBdr>
                <w:top w:val="none" w:sz="0" w:space="0" w:color="auto"/>
                <w:left w:val="none" w:sz="0" w:space="0" w:color="auto"/>
                <w:bottom w:val="none" w:sz="0" w:space="0" w:color="auto"/>
                <w:right w:val="none" w:sz="0" w:space="0" w:color="auto"/>
              </w:divBdr>
            </w:div>
            <w:div w:id="953438293">
              <w:marLeft w:val="0"/>
              <w:marRight w:val="0"/>
              <w:marTop w:val="0"/>
              <w:marBottom w:val="0"/>
              <w:divBdr>
                <w:top w:val="none" w:sz="0" w:space="0" w:color="auto"/>
                <w:left w:val="none" w:sz="0" w:space="0" w:color="auto"/>
                <w:bottom w:val="none" w:sz="0" w:space="0" w:color="auto"/>
                <w:right w:val="none" w:sz="0" w:space="0" w:color="auto"/>
              </w:divBdr>
            </w:div>
            <w:div w:id="2143380728">
              <w:marLeft w:val="0"/>
              <w:marRight w:val="0"/>
              <w:marTop w:val="0"/>
              <w:marBottom w:val="0"/>
              <w:divBdr>
                <w:top w:val="none" w:sz="0" w:space="0" w:color="auto"/>
                <w:left w:val="none" w:sz="0" w:space="0" w:color="auto"/>
                <w:bottom w:val="none" w:sz="0" w:space="0" w:color="auto"/>
                <w:right w:val="none" w:sz="0" w:space="0" w:color="auto"/>
              </w:divBdr>
            </w:div>
            <w:div w:id="500199921">
              <w:marLeft w:val="0"/>
              <w:marRight w:val="0"/>
              <w:marTop w:val="0"/>
              <w:marBottom w:val="0"/>
              <w:divBdr>
                <w:top w:val="none" w:sz="0" w:space="0" w:color="auto"/>
                <w:left w:val="none" w:sz="0" w:space="0" w:color="auto"/>
                <w:bottom w:val="none" w:sz="0" w:space="0" w:color="auto"/>
                <w:right w:val="none" w:sz="0" w:space="0" w:color="auto"/>
              </w:divBdr>
            </w:div>
            <w:div w:id="117028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55203">
      <w:bodyDiv w:val="1"/>
      <w:marLeft w:val="0"/>
      <w:marRight w:val="0"/>
      <w:marTop w:val="0"/>
      <w:marBottom w:val="0"/>
      <w:divBdr>
        <w:top w:val="none" w:sz="0" w:space="0" w:color="auto"/>
        <w:left w:val="none" w:sz="0" w:space="0" w:color="auto"/>
        <w:bottom w:val="none" w:sz="0" w:space="0" w:color="auto"/>
        <w:right w:val="none" w:sz="0" w:space="0" w:color="auto"/>
      </w:divBdr>
      <w:divsChild>
        <w:div w:id="18699916">
          <w:marLeft w:val="0"/>
          <w:marRight w:val="0"/>
          <w:marTop w:val="0"/>
          <w:marBottom w:val="0"/>
          <w:divBdr>
            <w:top w:val="none" w:sz="0" w:space="0" w:color="auto"/>
            <w:left w:val="none" w:sz="0" w:space="0" w:color="auto"/>
            <w:bottom w:val="none" w:sz="0" w:space="0" w:color="auto"/>
            <w:right w:val="none" w:sz="0" w:space="0" w:color="auto"/>
          </w:divBdr>
          <w:divsChild>
            <w:div w:id="197263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9629">
      <w:bodyDiv w:val="1"/>
      <w:marLeft w:val="0"/>
      <w:marRight w:val="0"/>
      <w:marTop w:val="0"/>
      <w:marBottom w:val="0"/>
      <w:divBdr>
        <w:top w:val="none" w:sz="0" w:space="0" w:color="auto"/>
        <w:left w:val="none" w:sz="0" w:space="0" w:color="auto"/>
        <w:bottom w:val="none" w:sz="0" w:space="0" w:color="auto"/>
        <w:right w:val="none" w:sz="0" w:space="0" w:color="auto"/>
      </w:divBdr>
      <w:divsChild>
        <w:div w:id="1407189669">
          <w:marLeft w:val="0"/>
          <w:marRight w:val="0"/>
          <w:marTop w:val="0"/>
          <w:marBottom w:val="0"/>
          <w:divBdr>
            <w:top w:val="none" w:sz="0" w:space="0" w:color="auto"/>
            <w:left w:val="none" w:sz="0" w:space="0" w:color="auto"/>
            <w:bottom w:val="none" w:sz="0" w:space="0" w:color="auto"/>
            <w:right w:val="none" w:sz="0" w:space="0" w:color="auto"/>
          </w:divBdr>
          <w:divsChild>
            <w:div w:id="1711413195">
              <w:marLeft w:val="0"/>
              <w:marRight w:val="0"/>
              <w:marTop w:val="0"/>
              <w:marBottom w:val="0"/>
              <w:divBdr>
                <w:top w:val="none" w:sz="0" w:space="0" w:color="auto"/>
                <w:left w:val="none" w:sz="0" w:space="0" w:color="auto"/>
                <w:bottom w:val="none" w:sz="0" w:space="0" w:color="auto"/>
                <w:right w:val="none" w:sz="0" w:space="0" w:color="auto"/>
              </w:divBdr>
            </w:div>
            <w:div w:id="1383361549">
              <w:marLeft w:val="0"/>
              <w:marRight w:val="0"/>
              <w:marTop w:val="0"/>
              <w:marBottom w:val="0"/>
              <w:divBdr>
                <w:top w:val="none" w:sz="0" w:space="0" w:color="auto"/>
                <w:left w:val="none" w:sz="0" w:space="0" w:color="auto"/>
                <w:bottom w:val="none" w:sz="0" w:space="0" w:color="auto"/>
                <w:right w:val="none" w:sz="0" w:space="0" w:color="auto"/>
              </w:divBdr>
            </w:div>
            <w:div w:id="1504197391">
              <w:marLeft w:val="0"/>
              <w:marRight w:val="0"/>
              <w:marTop w:val="0"/>
              <w:marBottom w:val="0"/>
              <w:divBdr>
                <w:top w:val="none" w:sz="0" w:space="0" w:color="auto"/>
                <w:left w:val="none" w:sz="0" w:space="0" w:color="auto"/>
                <w:bottom w:val="none" w:sz="0" w:space="0" w:color="auto"/>
                <w:right w:val="none" w:sz="0" w:space="0" w:color="auto"/>
              </w:divBdr>
            </w:div>
            <w:div w:id="1147890982">
              <w:marLeft w:val="0"/>
              <w:marRight w:val="0"/>
              <w:marTop w:val="0"/>
              <w:marBottom w:val="0"/>
              <w:divBdr>
                <w:top w:val="none" w:sz="0" w:space="0" w:color="auto"/>
                <w:left w:val="none" w:sz="0" w:space="0" w:color="auto"/>
                <w:bottom w:val="none" w:sz="0" w:space="0" w:color="auto"/>
                <w:right w:val="none" w:sz="0" w:space="0" w:color="auto"/>
              </w:divBdr>
            </w:div>
            <w:div w:id="77950015">
              <w:marLeft w:val="0"/>
              <w:marRight w:val="0"/>
              <w:marTop w:val="0"/>
              <w:marBottom w:val="0"/>
              <w:divBdr>
                <w:top w:val="none" w:sz="0" w:space="0" w:color="auto"/>
                <w:left w:val="none" w:sz="0" w:space="0" w:color="auto"/>
                <w:bottom w:val="none" w:sz="0" w:space="0" w:color="auto"/>
                <w:right w:val="none" w:sz="0" w:space="0" w:color="auto"/>
              </w:divBdr>
            </w:div>
            <w:div w:id="1275552535">
              <w:marLeft w:val="0"/>
              <w:marRight w:val="0"/>
              <w:marTop w:val="0"/>
              <w:marBottom w:val="0"/>
              <w:divBdr>
                <w:top w:val="none" w:sz="0" w:space="0" w:color="auto"/>
                <w:left w:val="none" w:sz="0" w:space="0" w:color="auto"/>
                <w:bottom w:val="none" w:sz="0" w:space="0" w:color="auto"/>
                <w:right w:val="none" w:sz="0" w:space="0" w:color="auto"/>
              </w:divBdr>
            </w:div>
            <w:div w:id="205412111">
              <w:marLeft w:val="0"/>
              <w:marRight w:val="0"/>
              <w:marTop w:val="0"/>
              <w:marBottom w:val="0"/>
              <w:divBdr>
                <w:top w:val="none" w:sz="0" w:space="0" w:color="auto"/>
                <w:left w:val="none" w:sz="0" w:space="0" w:color="auto"/>
                <w:bottom w:val="none" w:sz="0" w:space="0" w:color="auto"/>
                <w:right w:val="none" w:sz="0" w:space="0" w:color="auto"/>
              </w:divBdr>
            </w:div>
            <w:div w:id="1922791838">
              <w:marLeft w:val="0"/>
              <w:marRight w:val="0"/>
              <w:marTop w:val="0"/>
              <w:marBottom w:val="0"/>
              <w:divBdr>
                <w:top w:val="none" w:sz="0" w:space="0" w:color="auto"/>
                <w:left w:val="none" w:sz="0" w:space="0" w:color="auto"/>
                <w:bottom w:val="none" w:sz="0" w:space="0" w:color="auto"/>
                <w:right w:val="none" w:sz="0" w:space="0" w:color="auto"/>
              </w:divBdr>
            </w:div>
            <w:div w:id="1242834080">
              <w:marLeft w:val="0"/>
              <w:marRight w:val="0"/>
              <w:marTop w:val="0"/>
              <w:marBottom w:val="0"/>
              <w:divBdr>
                <w:top w:val="none" w:sz="0" w:space="0" w:color="auto"/>
                <w:left w:val="none" w:sz="0" w:space="0" w:color="auto"/>
                <w:bottom w:val="none" w:sz="0" w:space="0" w:color="auto"/>
                <w:right w:val="none" w:sz="0" w:space="0" w:color="auto"/>
              </w:divBdr>
            </w:div>
            <w:div w:id="469909570">
              <w:marLeft w:val="0"/>
              <w:marRight w:val="0"/>
              <w:marTop w:val="0"/>
              <w:marBottom w:val="0"/>
              <w:divBdr>
                <w:top w:val="none" w:sz="0" w:space="0" w:color="auto"/>
                <w:left w:val="none" w:sz="0" w:space="0" w:color="auto"/>
                <w:bottom w:val="none" w:sz="0" w:space="0" w:color="auto"/>
                <w:right w:val="none" w:sz="0" w:space="0" w:color="auto"/>
              </w:divBdr>
            </w:div>
            <w:div w:id="110044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09706">
      <w:bodyDiv w:val="1"/>
      <w:marLeft w:val="0"/>
      <w:marRight w:val="0"/>
      <w:marTop w:val="0"/>
      <w:marBottom w:val="0"/>
      <w:divBdr>
        <w:top w:val="none" w:sz="0" w:space="0" w:color="auto"/>
        <w:left w:val="none" w:sz="0" w:space="0" w:color="auto"/>
        <w:bottom w:val="none" w:sz="0" w:space="0" w:color="auto"/>
        <w:right w:val="none" w:sz="0" w:space="0" w:color="auto"/>
      </w:divBdr>
      <w:divsChild>
        <w:div w:id="988051270">
          <w:marLeft w:val="0"/>
          <w:marRight w:val="0"/>
          <w:marTop w:val="0"/>
          <w:marBottom w:val="0"/>
          <w:divBdr>
            <w:top w:val="none" w:sz="0" w:space="0" w:color="auto"/>
            <w:left w:val="none" w:sz="0" w:space="0" w:color="auto"/>
            <w:bottom w:val="none" w:sz="0" w:space="0" w:color="auto"/>
            <w:right w:val="none" w:sz="0" w:space="0" w:color="auto"/>
          </w:divBdr>
          <w:divsChild>
            <w:div w:id="84725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99757">
      <w:bodyDiv w:val="1"/>
      <w:marLeft w:val="0"/>
      <w:marRight w:val="0"/>
      <w:marTop w:val="0"/>
      <w:marBottom w:val="0"/>
      <w:divBdr>
        <w:top w:val="none" w:sz="0" w:space="0" w:color="auto"/>
        <w:left w:val="none" w:sz="0" w:space="0" w:color="auto"/>
        <w:bottom w:val="none" w:sz="0" w:space="0" w:color="auto"/>
        <w:right w:val="none" w:sz="0" w:space="0" w:color="auto"/>
      </w:divBdr>
      <w:divsChild>
        <w:div w:id="825054350">
          <w:marLeft w:val="0"/>
          <w:marRight w:val="0"/>
          <w:marTop w:val="0"/>
          <w:marBottom w:val="0"/>
          <w:divBdr>
            <w:top w:val="none" w:sz="0" w:space="0" w:color="auto"/>
            <w:left w:val="none" w:sz="0" w:space="0" w:color="auto"/>
            <w:bottom w:val="none" w:sz="0" w:space="0" w:color="auto"/>
            <w:right w:val="none" w:sz="0" w:space="0" w:color="auto"/>
          </w:divBdr>
          <w:divsChild>
            <w:div w:id="446044823">
              <w:marLeft w:val="0"/>
              <w:marRight w:val="0"/>
              <w:marTop w:val="0"/>
              <w:marBottom w:val="0"/>
              <w:divBdr>
                <w:top w:val="none" w:sz="0" w:space="0" w:color="auto"/>
                <w:left w:val="none" w:sz="0" w:space="0" w:color="auto"/>
                <w:bottom w:val="none" w:sz="0" w:space="0" w:color="auto"/>
                <w:right w:val="none" w:sz="0" w:space="0" w:color="auto"/>
              </w:divBdr>
            </w:div>
            <w:div w:id="679938630">
              <w:marLeft w:val="0"/>
              <w:marRight w:val="0"/>
              <w:marTop w:val="0"/>
              <w:marBottom w:val="0"/>
              <w:divBdr>
                <w:top w:val="none" w:sz="0" w:space="0" w:color="auto"/>
                <w:left w:val="none" w:sz="0" w:space="0" w:color="auto"/>
                <w:bottom w:val="none" w:sz="0" w:space="0" w:color="auto"/>
                <w:right w:val="none" w:sz="0" w:space="0" w:color="auto"/>
              </w:divBdr>
            </w:div>
            <w:div w:id="463548586">
              <w:marLeft w:val="0"/>
              <w:marRight w:val="0"/>
              <w:marTop w:val="0"/>
              <w:marBottom w:val="0"/>
              <w:divBdr>
                <w:top w:val="none" w:sz="0" w:space="0" w:color="auto"/>
                <w:left w:val="none" w:sz="0" w:space="0" w:color="auto"/>
                <w:bottom w:val="none" w:sz="0" w:space="0" w:color="auto"/>
                <w:right w:val="none" w:sz="0" w:space="0" w:color="auto"/>
              </w:divBdr>
            </w:div>
            <w:div w:id="1863592882">
              <w:marLeft w:val="0"/>
              <w:marRight w:val="0"/>
              <w:marTop w:val="0"/>
              <w:marBottom w:val="0"/>
              <w:divBdr>
                <w:top w:val="none" w:sz="0" w:space="0" w:color="auto"/>
                <w:left w:val="none" w:sz="0" w:space="0" w:color="auto"/>
                <w:bottom w:val="none" w:sz="0" w:space="0" w:color="auto"/>
                <w:right w:val="none" w:sz="0" w:space="0" w:color="auto"/>
              </w:divBdr>
            </w:div>
            <w:div w:id="1654598271">
              <w:marLeft w:val="0"/>
              <w:marRight w:val="0"/>
              <w:marTop w:val="0"/>
              <w:marBottom w:val="0"/>
              <w:divBdr>
                <w:top w:val="none" w:sz="0" w:space="0" w:color="auto"/>
                <w:left w:val="none" w:sz="0" w:space="0" w:color="auto"/>
                <w:bottom w:val="none" w:sz="0" w:space="0" w:color="auto"/>
                <w:right w:val="none" w:sz="0" w:space="0" w:color="auto"/>
              </w:divBdr>
            </w:div>
            <w:div w:id="1659337859">
              <w:marLeft w:val="0"/>
              <w:marRight w:val="0"/>
              <w:marTop w:val="0"/>
              <w:marBottom w:val="0"/>
              <w:divBdr>
                <w:top w:val="none" w:sz="0" w:space="0" w:color="auto"/>
                <w:left w:val="none" w:sz="0" w:space="0" w:color="auto"/>
                <w:bottom w:val="none" w:sz="0" w:space="0" w:color="auto"/>
                <w:right w:val="none" w:sz="0" w:space="0" w:color="auto"/>
              </w:divBdr>
            </w:div>
            <w:div w:id="1348092380">
              <w:marLeft w:val="0"/>
              <w:marRight w:val="0"/>
              <w:marTop w:val="0"/>
              <w:marBottom w:val="0"/>
              <w:divBdr>
                <w:top w:val="none" w:sz="0" w:space="0" w:color="auto"/>
                <w:left w:val="none" w:sz="0" w:space="0" w:color="auto"/>
                <w:bottom w:val="none" w:sz="0" w:space="0" w:color="auto"/>
                <w:right w:val="none" w:sz="0" w:space="0" w:color="auto"/>
              </w:divBdr>
            </w:div>
            <w:div w:id="691299185">
              <w:marLeft w:val="0"/>
              <w:marRight w:val="0"/>
              <w:marTop w:val="0"/>
              <w:marBottom w:val="0"/>
              <w:divBdr>
                <w:top w:val="none" w:sz="0" w:space="0" w:color="auto"/>
                <w:left w:val="none" w:sz="0" w:space="0" w:color="auto"/>
                <w:bottom w:val="none" w:sz="0" w:space="0" w:color="auto"/>
                <w:right w:val="none" w:sz="0" w:space="0" w:color="auto"/>
              </w:divBdr>
            </w:div>
            <w:div w:id="202209837">
              <w:marLeft w:val="0"/>
              <w:marRight w:val="0"/>
              <w:marTop w:val="0"/>
              <w:marBottom w:val="0"/>
              <w:divBdr>
                <w:top w:val="none" w:sz="0" w:space="0" w:color="auto"/>
                <w:left w:val="none" w:sz="0" w:space="0" w:color="auto"/>
                <w:bottom w:val="none" w:sz="0" w:space="0" w:color="auto"/>
                <w:right w:val="none" w:sz="0" w:space="0" w:color="auto"/>
              </w:divBdr>
            </w:div>
            <w:div w:id="911506514">
              <w:marLeft w:val="0"/>
              <w:marRight w:val="0"/>
              <w:marTop w:val="0"/>
              <w:marBottom w:val="0"/>
              <w:divBdr>
                <w:top w:val="none" w:sz="0" w:space="0" w:color="auto"/>
                <w:left w:val="none" w:sz="0" w:space="0" w:color="auto"/>
                <w:bottom w:val="none" w:sz="0" w:space="0" w:color="auto"/>
                <w:right w:val="none" w:sz="0" w:space="0" w:color="auto"/>
              </w:divBdr>
            </w:div>
            <w:div w:id="2144108194">
              <w:marLeft w:val="0"/>
              <w:marRight w:val="0"/>
              <w:marTop w:val="0"/>
              <w:marBottom w:val="0"/>
              <w:divBdr>
                <w:top w:val="none" w:sz="0" w:space="0" w:color="auto"/>
                <w:left w:val="none" w:sz="0" w:space="0" w:color="auto"/>
                <w:bottom w:val="none" w:sz="0" w:space="0" w:color="auto"/>
                <w:right w:val="none" w:sz="0" w:space="0" w:color="auto"/>
              </w:divBdr>
            </w:div>
            <w:div w:id="869948658">
              <w:marLeft w:val="0"/>
              <w:marRight w:val="0"/>
              <w:marTop w:val="0"/>
              <w:marBottom w:val="0"/>
              <w:divBdr>
                <w:top w:val="none" w:sz="0" w:space="0" w:color="auto"/>
                <w:left w:val="none" w:sz="0" w:space="0" w:color="auto"/>
                <w:bottom w:val="none" w:sz="0" w:space="0" w:color="auto"/>
                <w:right w:val="none" w:sz="0" w:space="0" w:color="auto"/>
              </w:divBdr>
            </w:div>
            <w:div w:id="1313754863">
              <w:marLeft w:val="0"/>
              <w:marRight w:val="0"/>
              <w:marTop w:val="0"/>
              <w:marBottom w:val="0"/>
              <w:divBdr>
                <w:top w:val="none" w:sz="0" w:space="0" w:color="auto"/>
                <w:left w:val="none" w:sz="0" w:space="0" w:color="auto"/>
                <w:bottom w:val="none" w:sz="0" w:space="0" w:color="auto"/>
                <w:right w:val="none" w:sz="0" w:space="0" w:color="auto"/>
              </w:divBdr>
            </w:div>
            <w:div w:id="1081174433">
              <w:marLeft w:val="0"/>
              <w:marRight w:val="0"/>
              <w:marTop w:val="0"/>
              <w:marBottom w:val="0"/>
              <w:divBdr>
                <w:top w:val="none" w:sz="0" w:space="0" w:color="auto"/>
                <w:left w:val="none" w:sz="0" w:space="0" w:color="auto"/>
                <w:bottom w:val="none" w:sz="0" w:space="0" w:color="auto"/>
                <w:right w:val="none" w:sz="0" w:space="0" w:color="auto"/>
              </w:divBdr>
            </w:div>
            <w:div w:id="1947613706">
              <w:marLeft w:val="0"/>
              <w:marRight w:val="0"/>
              <w:marTop w:val="0"/>
              <w:marBottom w:val="0"/>
              <w:divBdr>
                <w:top w:val="none" w:sz="0" w:space="0" w:color="auto"/>
                <w:left w:val="none" w:sz="0" w:space="0" w:color="auto"/>
                <w:bottom w:val="none" w:sz="0" w:space="0" w:color="auto"/>
                <w:right w:val="none" w:sz="0" w:space="0" w:color="auto"/>
              </w:divBdr>
            </w:div>
            <w:div w:id="905989123">
              <w:marLeft w:val="0"/>
              <w:marRight w:val="0"/>
              <w:marTop w:val="0"/>
              <w:marBottom w:val="0"/>
              <w:divBdr>
                <w:top w:val="none" w:sz="0" w:space="0" w:color="auto"/>
                <w:left w:val="none" w:sz="0" w:space="0" w:color="auto"/>
                <w:bottom w:val="none" w:sz="0" w:space="0" w:color="auto"/>
                <w:right w:val="none" w:sz="0" w:space="0" w:color="auto"/>
              </w:divBdr>
            </w:div>
            <w:div w:id="1035808430">
              <w:marLeft w:val="0"/>
              <w:marRight w:val="0"/>
              <w:marTop w:val="0"/>
              <w:marBottom w:val="0"/>
              <w:divBdr>
                <w:top w:val="none" w:sz="0" w:space="0" w:color="auto"/>
                <w:left w:val="none" w:sz="0" w:space="0" w:color="auto"/>
                <w:bottom w:val="none" w:sz="0" w:space="0" w:color="auto"/>
                <w:right w:val="none" w:sz="0" w:space="0" w:color="auto"/>
              </w:divBdr>
            </w:div>
            <w:div w:id="1821071351">
              <w:marLeft w:val="0"/>
              <w:marRight w:val="0"/>
              <w:marTop w:val="0"/>
              <w:marBottom w:val="0"/>
              <w:divBdr>
                <w:top w:val="none" w:sz="0" w:space="0" w:color="auto"/>
                <w:left w:val="none" w:sz="0" w:space="0" w:color="auto"/>
                <w:bottom w:val="none" w:sz="0" w:space="0" w:color="auto"/>
                <w:right w:val="none" w:sz="0" w:space="0" w:color="auto"/>
              </w:divBdr>
            </w:div>
            <w:div w:id="1133062658">
              <w:marLeft w:val="0"/>
              <w:marRight w:val="0"/>
              <w:marTop w:val="0"/>
              <w:marBottom w:val="0"/>
              <w:divBdr>
                <w:top w:val="none" w:sz="0" w:space="0" w:color="auto"/>
                <w:left w:val="none" w:sz="0" w:space="0" w:color="auto"/>
                <w:bottom w:val="none" w:sz="0" w:space="0" w:color="auto"/>
                <w:right w:val="none" w:sz="0" w:space="0" w:color="auto"/>
              </w:divBdr>
            </w:div>
            <w:div w:id="787505230">
              <w:marLeft w:val="0"/>
              <w:marRight w:val="0"/>
              <w:marTop w:val="0"/>
              <w:marBottom w:val="0"/>
              <w:divBdr>
                <w:top w:val="none" w:sz="0" w:space="0" w:color="auto"/>
                <w:left w:val="none" w:sz="0" w:space="0" w:color="auto"/>
                <w:bottom w:val="none" w:sz="0" w:space="0" w:color="auto"/>
                <w:right w:val="none" w:sz="0" w:space="0" w:color="auto"/>
              </w:divBdr>
            </w:div>
            <w:div w:id="120425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9366">
      <w:bodyDiv w:val="1"/>
      <w:marLeft w:val="0"/>
      <w:marRight w:val="0"/>
      <w:marTop w:val="0"/>
      <w:marBottom w:val="0"/>
      <w:divBdr>
        <w:top w:val="none" w:sz="0" w:space="0" w:color="auto"/>
        <w:left w:val="none" w:sz="0" w:space="0" w:color="auto"/>
        <w:bottom w:val="none" w:sz="0" w:space="0" w:color="auto"/>
        <w:right w:val="none" w:sz="0" w:space="0" w:color="auto"/>
      </w:divBdr>
      <w:divsChild>
        <w:div w:id="1984919577">
          <w:marLeft w:val="0"/>
          <w:marRight w:val="0"/>
          <w:marTop w:val="0"/>
          <w:marBottom w:val="0"/>
          <w:divBdr>
            <w:top w:val="none" w:sz="0" w:space="0" w:color="auto"/>
            <w:left w:val="none" w:sz="0" w:space="0" w:color="auto"/>
            <w:bottom w:val="none" w:sz="0" w:space="0" w:color="auto"/>
            <w:right w:val="none" w:sz="0" w:space="0" w:color="auto"/>
          </w:divBdr>
          <w:divsChild>
            <w:div w:id="141069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5180">
      <w:bodyDiv w:val="1"/>
      <w:marLeft w:val="0"/>
      <w:marRight w:val="0"/>
      <w:marTop w:val="0"/>
      <w:marBottom w:val="0"/>
      <w:divBdr>
        <w:top w:val="none" w:sz="0" w:space="0" w:color="auto"/>
        <w:left w:val="none" w:sz="0" w:space="0" w:color="auto"/>
        <w:bottom w:val="none" w:sz="0" w:space="0" w:color="auto"/>
        <w:right w:val="none" w:sz="0" w:space="0" w:color="auto"/>
      </w:divBdr>
      <w:divsChild>
        <w:div w:id="2116291681">
          <w:marLeft w:val="0"/>
          <w:marRight w:val="0"/>
          <w:marTop w:val="0"/>
          <w:marBottom w:val="0"/>
          <w:divBdr>
            <w:top w:val="none" w:sz="0" w:space="0" w:color="auto"/>
            <w:left w:val="none" w:sz="0" w:space="0" w:color="auto"/>
            <w:bottom w:val="none" w:sz="0" w:space="0" w:color="auto"/>
            <w:right w:val="none" w:sz="0" w:space="0" w:color="auto"/>
          </w:divBdr>
          <w:divsChild>
            <w:div w:id="448163482">
              <w:marLeft w:val="0"/>
              <w:marRight w:val="0"/>
              <w:marTop w:val="0"/>
              <w:marBottom w:val="0"/>
              <w:divBdr>
                <w:top w:val="none" w:sz="0" w:space="0" w:color="auto"/>
                <w:left w:val="none" w:sz="0" w:space="0" w:color="auto"/>
                <w:bottom w:val="none" w:sz="0" w:space="0" w:color="auto"/>
                <w:right w:val="none" w:sz="0" w:space="0" w:color="auto"/>
              </w:divBdr>
            </w:div>
            <w:div w:id="577372255">
              <w:marLeft w:val="0"/>
              <w:marRight w:val="0"/>
              <w:marTop w:val="0"/>
              <w:marBottom w:val="0"/>
              <w:divBdr>
                <w:top w:val="none" w:sz="0" w:space="0" w:color="auto"/>
                <w:left w:val="none" w:sz="0" w:space="0" w:color="auto"/>
                <w:bottom w:val="none" w:sz="0" w:space="0" w:color="auto"/>
                <w:right w:val="none" w:sz="0" w:space="0" w:color="auto"/>
              </w:divBdr>
            </w:div>
            <w:div w:id="1009023013">
              <w:marLeft w:val="0"/>
              <w:marRight w:val="0"/>
              <w:marTop w:val="0"/>
              <w:marBottom w:val="0"/>
              <w:divBdr>
                <w:top w:val="none" w:sz="0" w:space="0" w:color="auto"/>
                <w:left w:val="none" w:sz="0" w:space="0" w:color="auto"/>
                <w:bottom w:val="none" w:sz="0" w:space="0" w:color="auto"/>
                <w:right w:val="none" w:sz="0" w:space="0" w:color="auto"/>
              </w:divBdr>
            </w:div>
            <w:div w:id="1205869845">
              <w:marLeft w:val="0"/>
              <w:marRight w:val="0"/>
              <w:marTop w:val="0"/>
              <w:marBottom w:val="0"/>
              <w:divBdr>
                <w:top w:val="none" w:sz="0" w:space="0" w:color="auto"/>
                <w:left w:val="none" w:sz="0" w:space="0" w:color="auto"/>
                <w:bottom w:val="none" w:sz="0" w:space="0" w:color="auto"/>
                <w:right w:val="none" w:sz="0" w:space="0" w:color="auto"/>
              </w:divBdr>
            </w:div>
            <w:div w:id="1205828411">
              <w:marLeft w:val="0"/>
              <w:marRight w:val="0"/>
              <w:marTop w:val="0"/>
              <w:marBottom w:val="0"/>
              <w:divBdr>
                <w:top w:val="none" w:sz="0" w:space="0" w:color="auto"/>
                <w:left w:val="none" w:sz="0" w:space="0" w:color="auto"/>
                <w:bottom w:val="none" w:sz="0" w:space="0" w:color="auto"/>
                <w:right w:val="none" w:sz="0" w:space="0" w:color="auto"/>
              </w:divBdr>
            </w:div>
            <w:div w:id="868444939">
              <w:marLeft w:val="0"/>
              <w:marRight w:val="0"/>
              <w:marTop w:val="0"/>
              <w:marBottom w:val="0"/>
              <w:divBdr>
                <w:top w:val="none" w:sz="0" w:space="0" w:color="auto"/>
                <w:left w:val="none" w:sz="0" w:space="0" w:color="auto"/>
                <w:bottom w:val="none" w:sz="0" w:space="0" w:color="auto"/>
                <w:right w:val="none" w:sz="0" w:space="0" w:color="auto"/>
              </w:divBdr>
            </w:div>
            <w:div w:id="749423728">
              <w:marLeft w:val="0"/>
              <w:marRight w:val="0"/>
              <w:marTop w:val="0"/>
              <w:marBottom w:val="0"/>
              <w:divBdr>
                <w:top w:val="none" w:sz="0" w:space="0" w:color="auto"/>
                <w:left w:val="none" w:sz="0" w:space="0" w:color="auto"/>
                <w:bottom w:val="none" w:sz="0" w:space="0" w:color="auto"/>
                <w:right w:val="none" w:sz="0" w:space="0" w:color="auto"/>
              </w:divBdr>
            </w:div>
            <w:div w:id="5408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3432">
      <w:bodyDiv w:val="1"/>
      <w:marLeft w:val="0"/>
      <w:marRight w:val="0"/>
      <w:marTop w:val="0"/>
      <w:marBottom w:val="0"/>
      <w:divBdr>
        <w:top w:val="none" w:sz="0" w:space="0" w:color="auto"/>
        <w:left w:val="none" w:sz="0" w:space="0" w:color="auto"/>
        <w:bottom w:val="none" w:sz="0" w:space="0" w:color="auto"/>
        <w:right w:val="none" w:sz="0" w:space="0" w:color="auto"/>
      </w:divBdr>
      <w:divsChild>
        <w:div w:id="803931009">
          <w:marLeft w:val="0"/>
          <w:marRight w:val="0"/>
          <w:marTop w:val="0"/>
          <w:marBottom w:val="0"/>
          <w:divBdr>
            <w:top w:val="none" w:sz="0" w:space="0" w:color="auto"/>
            <w:left w:val="none" w:sz="0" w:space="0" w:color="auto"/>
            <w:bottom w:val="none" w:sz="0" w:space="0" w:color="auto"/>
            <w:right w:val="none" w:sz="0" w:space="0" w:color="auto"/>
          </w:divBdr>
          <w:divsChild>
            <w:div w:id="2140879128">
              <w:marLeft w:val="0"/>
              <w:marRight w:val="0"/>
              <w:marTop w:val="0"/>
              <w:marBottom w:val="0"/>
              <w:divBdr>
                <w:top w:val="none" w:sz="0" w:space="0" w:color="auto"/>
                <w:left w:val="none" w:sz="0" w:space="0" w:color="auto"/>
                <w:bottom w:val="none" w:sz="0" w:space="0" w:color="auto"/>
                <w:right w:val="none" w:sz="0" w:space="0" w:color="auto"/>
              </w:divBdr>
            </w:div>
            <w:div w:id="1511601540">
              <w:marLeft w:val="0"/>
              <w:marRight w:val="0"/>
              <w:marTop w:val="0"/>
              <w:marBottom w:val="0"/>
              <w:divBdr>
                <w:top w:val="none" w:sz="0" w:space="0" w:color="auto"/>
                <w:left w:val="none" w:sz="0" w:space="0" w:color="auto"/>
                <w:bottom w:val="none" w:sz="0" w:space="0" w:color="auto"/>
                <w:right w:val="none" w:sz="0" w:space="0" w:color="auto"/>
              </w:divBdr>
            </w:div>
            <w:div w:id="661616461">
              <w:marLeft w:val="0"/>
              <w:marRight w:val="0"/>
              <w:marTop w:val="0"/>
              <w:marBottom w:val="0"/>
              <w:divBdr>
                <w:top w:val="none" w:sz="0" w:space="0" w:color="auto"/>
                <w:left w:val="none" w:sz="0" w:space="0" w:color="auto"/>
                <w:bottom w:val="none" w:sz="0" w:space="0" w:color="auto"/>
                <w:right w:val="none" w:sz="0" w:space="0" w:color="auto"/>
              </w:divBdr>
            </w:div>
            <w:div w:id="210483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25362">
      <w:bodyDiv w:val="1"/>
      <w:marLeft w:val="0"/>
      <w:marRight w:val="0"/>
      <w:marTop w:val="0"/>
      <w:marBottom w:val="0"/>
      <w:divBdr>
        <w:top w:val="none" w:sz="0" w:space="0" w:color="auto"/>
        <w:left w:val="none" w:sz="0" w:space="0" w:color="auto"/>
        <w:bottom w:val="none" w:sz="0" w:space="0" w:color="auto"/>
        <w:right w:val="none" w:sz="0" w:space="0" w:color="auto"/>
      </w:divBdr>
      <w:divsChild>
        <w:div w:id="1125613446">
          <w:marLeft w:val="0"/>
          <w:marRight w:val="0"/>
          <w:marTop w:val="0"/>
          <w:marBottom w:val="0"/>
          <w:divBdr>
            <w:top w:val="none" w:sz="0" w:space="0" w:color="auto"/>
            <w:left w:val="none" w:sz="0" w:space="0" w:color="auto"/>
            <w:bottom w:val="none" w:sz="0" w:space="0" w:color="auto"/>
            <w:right w:val="none" w:sz="0" w:space="0" w:color="auto"/>
          </w:divBdr>
          <w:divsChild>
            <w:div w:id="789710412">
              <w:marLeft w:val="0"/>
              <w:marRight w:val="0"/>
              <w:marTop w:val="0"/>
              <w:marBottom w:val="0"/>
              <w:divBdr>
                <w:top w:val="none" w:sz="0" w:space="0" w:color="auto"/>
                <w:left w:val="none" w:sz="0" w:space="0" w:color="auto"/>
                <w:bottom w:val="none" w:sz="0" w:space="0" w:color="auto"/>
                <w:right w:val="none" w:sz="0" w:space="0" w:color="auto"/>
              </w:divBdr>
            </w:div>
            <w:div w:id="434525349">
              <w:marLeft w:val="0"/>
              <w:marRight w:val="0"/>
              <w:marTop w:val="0"/>
              <w:marBottom w:val="0"/>
              <w:divBdr>
                <w:top w:val="none" w:sz="0" w:space="0" w:color="auto"/>
                <w:left w:val="none" w:sz="0" w:space="0" w:color="auto"/>
                <w:bottom w:val="none" w:sz="0" w:space="0" w:color="auto"/>
                <w:right w:val="none" w:sz="0" w:space="0" w:color="auto"/>
              </w:divBdr>
            </w:div>
            <w:div w:id="1439569302">
              <w:marLeft w:val="0"/>
              <w:marRight w:val="0"/>
              <w:marTop w:val="0"/>
              <w:marBottom w:val="0"/>
              <w:divBdr>
                <w:top w:val="none" w:sz="0" w:space="0" w:color="auto"/>
                <w:left w:val="none" w:sz="0" w:space="0" w:color="auto"/>
                <w:bottom w:val="none" w:sz="0" w:space="0" w:color="auto"/>
                <w:right w:val="none" w:sz="0" w:space="0" w:color="auto"/>
              </w:divBdr>
            </w:div>
            <w:div w:id="599147871">
              <w:marLeft w:val="0"/>
              <w:marRight w:val="0"/>
              <w:marTop w:val="0"/>
              <w:marBottom w:val="0"/>
              <w:divBdr>
                <w:top w:val="none" w:sz="0" w:space="0" w:color="auto"/>
                <w:left w:val="none" w:sz="0" w:space="0" w:color="auto"/>
                <w:bottom w:val="none" w:sz="0" w:space="0" w:color="auto"/>
                <w:right w:val="none" w:sz="0" w:space="0" w:color="auto"/>
              </w:divBdr>
            </w:div>
            <w:div w:id="2061515441">
              <w:marLeft w:val="0"/>
              <w:marRight w:val="0"/>
              <w:marTop w:val="0"/>
              <w:marBottom w:val="0"/>
              <w:divBdr>
                <w:top w:val="none" w:sz="0" w:space="0" w:color="auto"/>
                <w:left w:val="none" w:sz="0" w:space="0" w:color="auto"/>
                <w:bottom w:val="none" w:sz="0" w:space="0" w:color="auto"/>
                <w:right w:val="none" w:sz="0" w:space="0" w:color="auto"/>
              </w:divBdr>
            </w:div>
            <w:div w:id="900404048">
              <w:marLeft w:val="0"/>
              <w:marRight w:val="0"/>
              <w:marTop w:val="0"/>
              <w:marBottom w:val="0"/>
              <w:divBdr>
                <w:top w:val="none" w:sz="0" w:space="0" w:color="auto"/>
                <w:left w:val="none" w:sz="0" w:space="0" w:color="auto"/>
                <w:bottom w:val="none" w:sz="0" w:space="0" w:color="auto"/>
                <w:right w:val="none" w:sz="0" w:space="0" w:color="auto"/>
              </w:divBdr>
            </w:div>
            <w:div w:id="1686319800">
              <w:marLeft w:val="0"/>
              <w:marRight w:val="0"/>
              <w:marTop w:val="0"/>
              <w:marBottom w:val="0"/>
              <w:divBdr>
                <w:top w:val="none" w:sz="0" w:space="0" w:color="auto"/>
                <w:left w:val="none" w:sz="0" w:space="0" w:color="auto"/>
                <w:bottom w:val="none" w:sz="0" w:space="0" w:color="auto"/>
                <w:right w:val="none" w:sz="0" w:space="0" w:color="auto"/>
              </w:divBdr>
            </w:div>
            <w:div w:id="1543906708">
              <w:marLeft w:val="0"/>
              <w:marRight w:val="0"/>
              <w:marTop w:val="0"/>
              <w:marBottom w:val="0"/>
              <w:divBdr>
                <w:top w:val="none" w:sz="0" w:space="0" w:color="auto"/>
                <w:left w:val="none" w:sz="0" w:space="0" w:color="auto"/>
                <w:bottom w:val="none" w:sz="0" w:space="0" w:color="auto"/>
                <w:right w:val="none" w:sz="0" w:space="0" w:color="auto"/>
              </w:divBdr>
            </w:div>
            <w:div w:id="616521684">
              <w:marLeft w:val="0"/>
              <w:marRight w:val="0"/>
              <w:marTop w:val="0"/>
              <w:marBottom w:val="0"/>
              <w:divBdr>
                <w:top w:val="none" w:sz="0" w:space="0" w:color="auto"/>
                <w:left w:val="none" w:sz="0" w:space="0" w:color="auto"/>
                <w:bottom w:val="none" w:sz="0" w:space="0" w:color="auto"/>
                <w:right w:val="none" w:sz="0" w:space="0" w:color="auto"/>
              </w:divBdr>
            </w:div>
            <w:div w:id="1886747155">
              <w:marLeft w:val="0"/>
              <w:marRight w:val="0"/>
              <w:marTop w:val="0"/>
              <w:marBottom w:val="0"/>
              <w:divBdr>
                <w:top w:val="none" w:sz="0" w:space="0" w:color="auto"/>
                <w:left w:val="none" w:sz="0" w:space="0" w:color="auto"/>
                <w:bottom w:val="none" w:sz="0" w:space="0" w:color="auto"/>
                <w:right w:val="none" w:sz="0" w:space="0" w:color="auto"/>
              </w:divBdr>
            </w:div>
            <w:div w:id="1442526495">
              <w:marLeft w:val="0"/>
              <w:marRight w:val="0"/>
              <w:marTop w:val="0"/>
              <w:marBottom w:val="0"/>
              <w:divBdr>
                <w:top w:val="none" w:sz="0" w:space="0" w:color="auto"/>
                <w:left w:val="none" w:sz="0" w:space="0" w:color="auto"/>
                <w:bottom w:val="none" w:sz="0" w:space="0" w:color="auto"/>
                <w:right w:val="none" w:sz="0" w:space="0" w:color="auto"/>
              </w:divBdr>
            </w:div>
            <w:div w:id="1911882360">
              <w:marLeft w:val="0"/>
              <w:marRight w:val="0"/>
              <w:marTop w:val="0"/>
              <w:marBottom w:val="0"/>
              <w:divBdr>
                <w:top w:val="none" w:sz="0" w:space="0" w:color="auto"/>
                <w:left w:val="none" w:sz="0" w:space="0" w:color="auto"/>
                <w:bottom w:val="none" w:sz="0" w:space="0" w:color="auto"/>
                <w:right w:val="none" w:sz="0" w:space="0" w:color="auto"/>
              </w:divBdr>
            </w:div>
            <w:div w:id="730153390">
              <w:marLeft w:val="0"/>
              <w:marRight w:val="0"/>
              <w:marTop w:val="0"/>
              <w:marBottom w:val="0"/>
              <w:divBdr>
                <w:top w:val="none" w:sz="0" w:space="0" w:color="auto"/>
                <w:left w:val="none" w:sz="0" w:space="0" w:color="auto"/>
                <w:bottom w:val="none" w:sz="0" w:space="0" w:color="auto"/>
                <w:right w:val="none" w:sz="0" w:space="0" w:color="auto"/>
              </w:divBdr>
            </w:div>
            <w:div w:id="1316378840">
              <w:marLeft w:val="0"/>
              <w:marRight w:val="0"/>
              <w:marTop w:val="0"/>
              <w:marBottom w:val="0"/>
              <w:divBdr>
                <w:top w:val="none" w:sz="0" w:space="0" w:color="auto"/>
                <w:left w:val="none" w:sz="0" w:space="0" w:color="auto"/>
                <w:bottom w:val="none" w:sz="0" w:space="0" w:color="auto"/>
                <w:right w:val="none" w:sz="0" w:space="0" w:color="auto"/>
              </w:divBdr>
            </w:div>
            <w:div w:id="134496213">
              <w:marLeft w:val="0"/>
              <w:marRight w:val="0"/>
              <w:marTop w:val="0"/>
              <w:marBottom w:val="0"/>
              <w:divBdr>
                <w:top w:val="none" w:sz="0" w:space="0" w:color="auto"/>
                <w:left w:val="none" w:sz="0" w:space="0" w:color="auto"/>
                <w:bottom w:val="none" w:sz="0" w:space="0" w:color="auto"/>
                <w:right w:val="none" w:sz="0" w:space="0" w:color="auto"/>
              </w:divBdr>
            </w:div>
            <w:div w:id="1698920669">
              <w:marLeft w:val="0"/>
              <w:marRight w:val="0"/>
              <w:marTop w:val="0"/>
              <w:marBottom w:val="0"/>
              <w:divBdr>
                <w:top w:val="none" w:sz="0" w:space="0" w:color="auto"/>
                <w:left w:val="none" w:sz="0" w:space="0" w:color="auto"/>
                <w:bottom w:val="none" w:sz="0" w:space="0" w:color="auto"/>
                <w:right w:val="none" w:sz="0" w:space="0" w:color="auto"/>
              </w:divBdr>
            </w:div>
            <w:div w:id="1573001439">
              <w:marLeft w:val="0"/>
              <w:marRight w:val="0"/>
              <w:marTop w:val="0"/>
              <w:marBottom w:val="0"/>
              <w:divBdr>
                <w:top w:val="none" w:sz="0" w:space="0" w:color="auto"/>
                <w:left w:val="none" w:sz="0" w:space="0" w:color="auto"/>
                <w:bottom w:val="none" w:sz="0" w:space="0" w:color="auto"/>
                <w:right w:val="none" w:sz="0" w:space="0" w:color="auto"/>
              </w:divBdr>
            </w:div>
            <w:div w:id="898126437">
              <w:marLeft w:val="0"/>
              <w:marRight w:val="0"/>
              <w:marTop w:val="0"/>
              <w:marBottom w:val="0"/>
              <w:divBdr>
                <w:top w:val="none" w:sz="0" w:space="0" w:color="auto"/>
                <w:left w:val="none" w:sz="0" w:space="0" w:color="auto"/>
                <w:bottom w:val="none" w:sz="0" w:space="0" w:color="auto"/>
                <w:right w:val="none" w:sz="0" w:space="0" w:color="auto"/>
              </w:divBdr>
            </w:div>
            <w:div w:id="367728018">
              <w:marLeft w:val="0"/>
              <w:marRight w:val="0"/>
              <w:marTop w:val="0"/>
              <w:marBottom w:val="0"/>
              <w:divBdr>
                <w:top w:val="none" w:sz="0" w:space="0" w:color="auto"/>
                <w:left w:val="none" w:sz="0" w:space="0" w:color="auto"/>
                <w:bottom w:val="none" w:sz="0" w:space="0" w:color="auto"/>
                <w:right w:val="none" w:sz="0" w:space="0" w:color="auto"/>
              </w:divBdr>
            </w:div>
            <w:div w:id="46951606">
              <w:marLeft w:val="0"/>
              <w:marRight w:val="0"/>
              <w:marTop w:val="0"/>
              <w:marBottom w:val="0"/>
              <w:divBdr>
                <w:top w:val="none" w:sz="0" w:space="0" w:color="auto"/>
                <w:left w:val="none" w:sz="0" w:space="0" w:color="auto"/>
                <w:bottom w:val="none" w:sz="0" w:space="0" w:color="auto"/>
                <w:right w:val="none" w:sz="0" w:space="0" w:color="auto"/>
              </w:divBdr>
            </w:div>
            <w:div w:id="915743599">
              <w:marLeft w:val="0"/>
              <w:marRight w:val="0"/>
              <w:marTop w:val="0"/>
              <w:marBottom w:val="0"/>
              <w:divBdr>
                <w:top w:val="none" w:sz="0" w:space="0" w:color="auto"/>
                <w:left w:val="none" w:sz="0" w:space="0" w:color="auto"/>
                <w:bottom w:val="none" w:sz="0" w:space="0" w:color="auto"/>
                <w:right w:val="none" w:sz="0" w:space="0" w:color="auto"/>
              </w:divBdr>
            </w:div>
            <w:div w:id="1792356502">
              <w:marLeft w:val="0"/>
              <w:marRight w:val="0"/>
              <w:marTop w:val="0"/>
              <w:marBottom w:val="0"/>
              <w:divBdr>
                <w:top w:val="none" w:sz="0" w:space="0" w:color="auto"/>
                <w:left w:val="none" w:sz="0" w:space="0" w:color="auto"/>
                <w:bottom w:val="none" w:sz="0" w:space="0" w:color="auto"/>
                <w:right w:val="none" w:sz="0" w:space="0" w:color="auto"/>
              </w:divBdr>
            </w:div>
            <w:div w:id="117332956">
              <w:marLeft w:val="0"/>
              <w:marRight w:val="0"/>
              <w:marTop w:val="0"/>
              <w:marBottom w:val="0"/>
              <w:divBdr>
                <w:top w:val="none" w:sz="0" w:space="0" w:color="auto"/>
                <w:left w:val="none" w:sz="0" w:space="0" w:color="auto"/>
                <w:bottom w:val="none" w:sz="0" w:space="0" w:color="auto"/>
                <w:right w:val="none" w:sz="0" w:space="0" w:color="auto"/>
              </w:divBdr>
            </w:div>
            <w:div w:id="830290739">
              <w:marLeft w:val="0"/>
              <w:marRight w:val="0"/>
              <w:marTop w:val="0"/>
              <w:marBottom w:val="0"/>
              <w:divBdr>
                <w:top w:val="none" w:sz="0" w:space="0" w:color="auto"/>
                <w:left w:val="none" w:sz="0" w:space="0" w:color="auto"/>
                <w:bottom w:val="none" w:sz="0" w:space="0" w:color="auto"/>
                <w:right w:val="none" w:sz="0" w:space="0" w:color="auto"/>
              </w:divBdr>
            </w:div>
            <w:div w:id="711611576">
              <w:marLeft w:val="0"/>
              <w:marRight w:val="0"/>
              <w:marTop w:val="0"/>
              <w:marBottom w:val="0"/>
              <w:divBdr>
                <w:top w:val="none" w:sz="0" w:space="0" w:color="auto"/>
                <w:left w:val="none" w:sz="0" w:space="0" w:color="auto"/>
                <w:bottom w:val="none" w:sz="0" w:space="0" w:color="auto"/>
                <w:right w:val="none" w:sz="0" w:space="0" w:color="auto"/>
              </w:divBdr>
            </w:div>
            <w:div w:id="1044209835">
              <w:marLeft w:val="0"/>
              <w:marRight w:val="0"/>
              <w:marTop w:val="0"/>
              <w:marBottom w:val="0"/>
              <w:divBdr>
                <w:top w:val="none" w:sz="0" w:space="0" w:color="auto"/>
                <w:left w:val="none" w:sz="0" w:space="0" w:color="auto"/>
                <w:bottom w:val="none" w:sz="0" w:space="0" w:color="auto"/>
                <w:right w:val="none" w:sz="0" w:space="0" w:color="auto"/>
              </w:divBdr>
            </w:div>
            <w:div w:id="927150533">
              <w:marLeft w:val="0"/>
              <w:marRight w:val="0"/>
              <w:marTop w:val="0"/>
              <w:marBottom w:val="0"/>
              <w:divBdr>
                <w:top w:val="none" w:sz="0" w:space="0" w:color="auto"/>
                <w:left w:val="none" w:sz="0" w:space="0" w:color="auto"/>
                <w:bottom w:val="none" w:sz="0" w:space="0" w:color="auto"/>
                <w:right w:val="none" w:sz="0" w:space="0" w:color="auto"/>
              </w:divBdr>
            </w:div>
            <w:div w:id="1484202316">
              <w:marLeft w:val="0"/>
              <w:marRight w:val="0"/>
              <w:marTop w:val="0"/>
              <w:marBottom w:val="0"/>
              <w:divBdr>
                <w:top w:val="none" w:sz="0" w:space="0" w:color="auto"/>
                <w:left w:val="none" w:sz="0" w:space="0" w:color="auto"/>
                <w:bottom w:val="none" w:sz="0" w:space="0" w:color="auto"/>
                <w:right w:val="none" w:sz="0" w:space="0" w:color="auto"/>
              </w:divBdr>
            </w:div>
            <w:div w:id="1632125128">
              <w:marLeft w:val="0"/>
              <w:marRight w:val="0"/>
              <w:marTop w:val="0"/>
              <w:marBottom w:val="0"/>
              <w:divBdr>
                <w:top w:val="none" w:sz="0" w:space="0" w:color="auto"/>
                <w:left w:val="none" w:sz="0" w:space="0" w:color="auto"/>
                <w:bottom w:val="none" w:sz="0" w:space="0" w:color="auto"/>
                <w:right w:val="none" w:sz="0" w:space="0" w:color="auto"/>
              </w:divBdr>
            </w:div>
            <w:div w:id="1168597722">
              <w:marLeft w:val="0"/>
              <w:marRight w:val="0"/>
              <w:marTop w:val="0"/>
              <w:marBottom w:val="0"/>
              <w:divBdr>
                <w:top w:val="none" w:sz="0" w:space="0" w:color="auto"/>
                <w:left w:val="none" w:sz="0" w:space="0" w:color="auto"/>
                <w:bottom w:val="none" w:sz="0" w:space="0" w:color="auto"/>
                <w:right w:val="none" w:sz="0" w:space="0" w:color="auto"/>
              </w:divBdr>
            </w:div>
            <w:div w:id="1665233340">
              <w:marLeft w:val="0"/>
              <w:marRight w:val="0"/>
              <w:marTop w:val="0"/>
              <w:marBottom w:val="0"/>
              <w:divBdr>
                <w:top w:val="none" w:sz="0" w:space="0" w:color="auto"/>
                <w:left w:val="none" w:sz="0" w:space="0" w:color="auto"/>
                <w:bottom w:val="none" w:sz="0" w:space="0" w:color="auto"/>
                <w:right w:val="none" w:sz="0" w:space="0" w:color="auto"/>
              </w:divBdr>
            </w:div>
            <w:div w:id="1616936245">
              <w:marLeft w:val="0"/>
              <w:marRight w:val="0"/>
              <w:marTop w:val="0"/>
              <w:marBottom w:val="0"/>
              <w:divBdr>
                <w:top w:val="none" w:sz="0" w:space="0" w:color="auto"/>
                <w:left w:val="none" w:sz="0" w:space="0" w:color="auto"/>
                <w:bottom w:val="none" w:sz="0" w:space="0" w:color="auto"/>
                <w:right w:val="none" w:sz="0" w:space="0" w:color="auto"/>
              </w:divBdr>
            </w:div>
            <w:div w:id="377975963">
              <w:marLeft w:val="0"/>
              <w:marRight w:val="0"/>
              <w:marTop w:val="0"/>
              <w:marBottom w:val="0"/>
              <w:divBdr>
                <w:top w:val="none" w:sz="0" w:space="0" w:color="auto"/>
                <w:left w:val="none" w:sz="0" w:space="0" w:color="auto"/>
                <w:bottom w:val="none" w:sz="0" w:space="0" w:color="auto"/>
                <w:right w:val="none" w:sz="0" w:space="0" w:color="auto"/>
              </w:divBdr>
            </w:div>
            <w:div w:id="329723382">
              <w:marLeft w:val="0"/>
              <w:marRight w:val="0"/>
              <w:marTop w:val="0"/>
              <w:marBottom w:val="0"/>
              <w:divBdr>
                <w:top w:val="none" w:sz="0" w:space="0" w:color="auto"/>
                <w:left w:val="none" w:sz="0" w:space="0" w:color="auto"/>
                <w:bottom w:val="none" w:sz="0" w:space="0" w:color="auto"/>
                <w:right w:val="none" w:sz="0" w:space="0" w:color="auto"/>
              </w:divBdr>
            </w:div>
            <w:div w:id="1294167121">
              <w:marLeft w:val="0"/>
              <w:marRight w:val="0"/>
              <w:marTop w:val="0"/>
              <w:marBottom w:val="0"/>
              <w:divBdr>
                <w:top w:val="none" w:sz="0" w:space="0" w:color="auto"/>
                <w:left w:val="none" w:sz="0" w:space="0" w:color="auto"/>
                <w:bottom w:val="none" w:sz="0" w:space="0" w:color="auto"/>
                <w:right w:val="none" w:sz="0" w:space="0" w:color="auto"/>
              </w:divBdr>
            </w:div>
            <w:div w:id="86970342">
              <w:marLeft w:val="0"/>
              <w:marRight w:val="0"/>
              <w:marTop w:val="0"/>
              <w:marBottom w:val="0"/>
              <w:divBdr>
                <w:top w:val="none" w:sz="0" w:space="0" w:color="auto"/>
                <w:left w:val="none" w:sz="0" w:space="0" w:color="auto"/>
                <w:bottom w:val="none" w:sz="0" w:space="0" w:color="auto"/>
                <w:right w:val="none" w:sz="0" w:space="0" w:color="auto"/>
              </w:divBdr>
            </w:div>
            <w:div w:id="1868327759">
              <w:marLeft w:val="0"/>
              <w:marRight w:val="0"/>
              <w:marTop w:val="0"/>
              <w:marBottom w:val="0"/>
              <w:divBdr>
                <w:top w:val="none" w:sz="0" w:space="0" w:color="auto"/>
                <w:left w:val="none" w:sz="0" w:space="0" w:color="auto"/>
                <w:bottom w:val="none" w:sz="0" w:space="0" w:color="auto"/>
                <w:right w:val="none" w:sz="0" w:space="0" w:color="auto"/>
              </w:divBdr>
            </w:div>
            <w:div w:id="1643659441">
              <w:marLeft w:val="0"/>
              <w:marRight w:val="0"/>
              <w:marTop w:val="0"/>
              <w:marBottom w:val="0"/>
              <w:divBdr>
                <w:top w:val="none" w:sz="0" w:space="0" w:color="auto"/>
                <w:left w:val="none" w:sz="0" w:space="0" w:color="auto"/>
                <w:bottom w:val="none" w:sz="0" w:space="0" w:color="auto"/>
                <w:right w:val="none" w:sz="0" w:space="0" w:color="auto"/>
              </w:divBdr>
            </w:div>
            <w:div w:id="1544321128">
              <w:marLeft w:val="0"/>
              <w:marRight w:val="0"/>
              <w:marTop w:val="0"/>
              <w:marBottom w:val="0"/>
              <w:divBdr>
                <w:top w:val="none" w:sz="0" w:space="0" w:color="auto"/>
                <w:left w:val="none" w:sz="0" w:space="0" w:color="auto"/>
                <w:bottom w:val="none" w:sz="0" w:space="0" w:color="auto"/>
                <w:right w:val="none" w:sz="0" w:space="0" w:color="auto"/>
              </w:divBdr>
            </w:div>
            <w:div w:id="1366709884">
              <w:marLeft w:val="0"/>
              <w:marRight w:val="0"/>
              <w:marTop w:val="0"/>
              <w:marBottom w:val="0"/>
              <w:divBdr>
                <w:top w:val="none" w:sz="0" w:space="0" w:color="auto"/>
                <w:left w:val="none" w:sz="0" w:space="0" w:color="auto"/>
                <w:bottom w:val="none" w:sz="0" w:space="0" w:color="auto"/>
                <w:right w:val="none" w:sz="0" w:space="0" w:color="auto"/>
              </w:divBdr>
            </w:div>
            <w:div w:id="82267231">
              <w:marLeft w:val="0"/>
              <w:marRight w:val="0"/>
              <w:marTop w:val="0"/>
              <w:marBottom w:val="0"/>
              <w:divBdr>
                <w:top w:val="none" w:sz="0" w:space="0" w:color="auto"/>
                <w:left w:val="none" w:sz="0" w:space="0" w:color="auto"/>
                <w:bottom w:val="none" w:sz="0" w:space="0" w:color="auto"/>
                <w:right w:val="none" w:sz="0" w:space="0" w:color="auto"/>
              </w:divBdr>
            </w:div>
            <w:div w:id="90200541">
              <w:marLeft w:val="0"/>
              <w:marRight w:val="0"/>
              <w:marTop w:val="0"/>
              <w:marBottom w:val="0"/>
              <w:divBdr>
                <w:top w:val="none" w:sz="0" w:space="0" w:color="auto"/>
                <w:left w:val="none" w:sz="0" w:space="0" w:color="auto"/>
                <w:bottom w:val="none" w:sz="0" w:space="0" w:color="auto"/>
                <w:right w:val="none" w:sz="0" w:space="0" w:color="auto"/>
              </w:divBdr>
            </w:div>
            <w:div w:id="212929714">
              <w:marLeft w:val="0"/>
              <w:marRight w:val="0"/>
              <w:marTop w:val="0"/>
              <w:marBottom w:val="0"/>
              <w:divBdr>
                <w:top w:val="none" w:sz="0" w:space="0" w:color="auto"/>
                <w:left w:val="none" w:sz="0" w:space="0" w:color="auto"/>
                <w:bottom w:val="none" w:sz="0" w:space="0" w:color="auto"/>
                <w:right w:val="none" w:sz="0" w:space="0" w:color="auto"/>
              </w:divBdr>
            </w:div>
            <w:div w:id="400715379">
              <w:marLeft w:val="0"/>
              <w:marRight w:val="0"/>
              <w:marTop w:val="0"/>
              <w:marBottom w:val="0"/>
              <w:divBdr>
                <w:top w:val="none" w:sz="0" w:space="0" w:color="auto"/>
                <w:left w:val="none" w:sz="0" w:space="0" w:color="auto"/>
                <w:bottom w:val="none" w:sz="0" w:space="0" w:color="auto"/>
                <w:right w:val="none" w:sz="0" w:space="0" w:color="auto"/>
              </w:divBdr>
            </w:div>
            <w:div w:id="1510607552">
              <w:marLeft w:val="0"/>
              <w:marRight w:val="0"/>
              <w:marTop w:val="0"/>
              <w:marBottom w:val="0"/>
              <w:divBdr>
                <w:top w:val="none" w:sz="0" w:space="0" w:color="auto"/>
                <w:left w:val="none" w:sz="0" w:space="0" w:color="auto"/>
                <w:bottom w:val="none" w:sz="0" w:space="0" w:color="auto"/>
                <w:right w:val="none" w:sz="0" w:space="0" w:color="auto"/>
              </w:divBdr>
            </w:div>
            <w:div w:id="1634482225">
              <w:marLeft w:val="0"/>
              <w:marRight w:val="0"/>
              <w:marTop w:val="0"/>
              <w:marBottom w:val="0"/>
              <w:divBdr>
                <w:top w:val="none" w:sz="0" w:space="0" w:color="auto"/>
                <w:left w:val="none" w:sz="0" w:space="0" w:color="auto"/>
                <w:bottom w:val="none" w:sz="0" w:space="0" w:color="auto"/>
                <w:right w:val="none" w:sz="0" w:space="0" w:color="auto"/>
              </w:divBdr>
            </w:div>
            <w:div w:id="1363554344">
              <w:marLeft w:val="0"/>
              <w:marRight w:val="0"/>
              <w:marTop w:val="0"/>
              <w:marBottom w:val="0"/>
              <w:divBdr>
                <w:top w:val="none" w:sz="0" w:space="0" w:color="auto"/>
                <w:left w:val="none" w:sz="0" w:space="0" w:color="auto"/>
                <w:bottom w:val="none" w:sz="0" w:space="0" w:color="auto"/>
                <w:right w:val="none" w:sz="0" w:space="0" w:color="auto"/>
              </w:divBdr>
            </w:div>
            <w:div w:id="181021461">
              <w:marLeft w:val="0"/>
              <w:marRight w:val="0"/>
              <w:marTop w:val="0"/>
              <w:marBottom w:val="0"/>
              <w:divBdr>
                <w:top w:val="none" w:sz="0" w:space="0" w:color="auto"/>
                <w:left w:val="none" w:sz="0" w:space="0" w:color="auto"/>
                <w:bottom w:val="none" w:sz="0" w:space="0" w:color="auto"/>
                <w:right w:val="none" w:sz="0" w:space="0" w:color="auto"/>
              </w:divBdr>
            </w:div>
            <w:div w:id="1654411308">
              <w:marLeft w:val="0"/>
              <w:marRight w:val="0"/>
              <w:marTop w:val="0"/>
              <w:marBottom w:val="0"/>
              <w:divBdr>
                <w:top w:val="none" w:sz="0" w:space="0" w:color="auto"/>
                <w:left w:val="none" w:sz="0" w:space="0" w:color="auto"/>
                <w:bottom w:val="none" w:sz="0" w:space="0" w:color="auto"/>
                <w:right w:val="none" w:sz="0" w:space="0" w:color="auto"/>
              </w:divBdr>
            </w:div>
            <w:div w:id="10356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emf"/><Relationship Id="rId47" Type="http://schemas.openxmlformats.org/officeDocument/2006/relationships/oleObject" Target="embeddings/oleObject4.bin"/><Relationship Id="rId50" Type="http://schemas.openxmlformats.org/officeDocument/2006/relationships/image" Target="media/image34.emf"/><Relationship Id="rId55" Type="http://schemas.openxmlformats.org/officeDocument/2006/relationships/oleObject" Target="embeddings/oleObject8.bin"/><Relationship Id="rId63" Type="http://schemas.openxmlformats.org/officeDocument/2006/relationships/image" Target="media/image41.png"/><Relationship Id="rId68" Type="http://schemas.openxmlformats.org/officeDocument/2006/relationships/hyperlink" Target="https://freesound.org/people/Leszek_Szary/sounds/171673/" TargetMode="External"/><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hyperlink" Target="http://www.sdltd.com/assets/audio/noise_cancellation_tutorials/events/FOOT1.wav"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38.emf"/><Relationship Id="rId66" Type="http://schemas.openxmlformats.org/officeDocument/2006/relationships/image" Target="media/image44.png"/><Relationship Id="rId74"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oleObject" Target="embeddings/oleObject5.bin"/><Relationship Id="rId57" Type="http://schemas.openxmlformats.org/officeDocument/2006/relationships/oleObject" Target="embeddings/oleObject9.bin"/><Relationship Id="rId61" Type="http://schemas.openxmlformats.org/officeDocument/2006/relationships/oleObject" Target="embeddings/oleObject11.bin"/><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emf"/><Relationship Id="rId52" Type="http://schemas.openxmlformats.org/officeDocument/2006/relationships/image" Target="media/image35.emf"/><Relationship Id="rId60" Type="http://schemas.openxmlformats.org/officeDocument/2006/relationships/image" Target="media/image39.emf"/><Relationship Id="rId65" Type="http://schemas.openxmlformats.org/officeDocument/2006/relationships/image" Target="media/image43.png"/><Relationship Id="rId73" Type="http://schemas.openxmlformats.org/officeDocument/2006/relationships/image" Target="media/image4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oleObject" Target="embeddings/oleObject2.bin"/><Relationship Id="rId48" Type="http://schemas.openxmlformats.org/officeDocument/2006/relationships/image" Target="media/image33.emf"/><Relationship Id="rId56" Type="http://schemas.openxmlformats.org/officeDocument/2006/relationships/image" Target="media/image37.emf"/><Relationship Id="rId64" Type="http://schemas.openxmlformats.org/officeDocument/2006/relationships/image" Target="media/image42.png"/><Relationship Id="rId69" Type="http://schemas.openxmlformats.org/officeDocument/2006/relationships/hyperlink" Target="https://freesound.org/people/Free-Rush/sounds/336933/" TargetMode="External"/><Relationship Id="rId77"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oleObject" Target="embeddings/oleObject6.bin"/><Relationship Id="rId72" Type="http://schemas.openxmlformats.org/officeDocument/2006/relationships/image" Target="media/image4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emf"/><Relationship Id="rId59" Type="http://schemas.openxmlformats.org/officeDocument/2006/relationships/oleObject" Target="embeddings/oleObject10.bin"/><Relationship Id="rId67" Type="http://schemas.openxmlformats.org/officeDocument/2006/relationships/hyperlink" Target="https://www.dafont.com/dinotype.font" TargetMode="External"/><Relationship Id="rId20" Type="http://schemas.openxmlformats.org/officeDocument/2006/relationships/image" Target="media/image9.png"/><Relationship Id="rId41" Type="http://schemas.openxmlformats.org/officeDocument/2006/relationships/oleObject" Target="embeddings/oleObject1.bin"/><Relationship Id="rId54" Type="http://schemas.openxmlformats.org/officeDocument/2006/relationships/image" Target="media/image36.emf"/><Relationship Id="rId62" Type="http://schemas.openxmlformats.org/officeDocument/2006/relationships/image" Target="media/image40.png"/><Relationship Id="rId70" Type="http://schemas.openxmlformats.org/officeDocument/2006/relationships/hyperlink" Target="http://soundbible.com/384-Single-Water-Droplet.html"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F800727F2EB034FBCF66E4D6FE9B683" ma:contentTypeVersion="9" ma:contentTypeDescription="Create a new document." ma:contentTypeScope="" ma:versionID="ebf93bd6ab0d1ee4c22261d4b63f36da">
  <xsd:schema xmlns:xsd="http://www.w3.org/2001/XMLSchema" xmlns:xs="http://www.w3.org/2001/XMLSchema" xmlns:p="http://schemas.microsoft.com/office/2006/metadata/properties" xmlns:ns3="1e25596c-e89e-48a2-9ab5-3ea32e62c41d" xmlns:ns4="a78c0569-627f-45a9-b1df-982b4012d3e9" targetNamespace="http://schemas.microsoft.com/office/2006/metadata/properties" ma:root="true" ma:fieldsID="d290df7162be9159f882790ff32d6f79" ns3:_="" ns4:_="">
    <xsd:import namespace="1e25596c-e89e-48a2-9ab5-3ea32e62c41d"/>
    <xsd:import namespace="a78c0569-627f-45a9-b1df-982b4012d3e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25596c-e89e-48a2-9ab5-3ea32e62c41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8c0569-627f-45a9-b1df-982b4012d3e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haredContentType xmlns="Microsoft.SharePoint.Taxonomy.ContentTypeSync" SourceId="f0e684f2-bab4-409c-89cc-b34f56016d57" ContentTypeId="0x0101" PreviousValue="false"/>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3A9573-B1A9-4AA6-9378-4AA707FE3DEF}">
  <ds:schemaRefs>
    <ds:schemaRef ds:uri="http://schemas.microsoft.com/sharepoint/v3/contenttype/forms"/>
  </ds:schemaRefs>
</ds:datastoreItem>
</file>

<file path=customXml/itemProps2.xml><?xml version="1.0" encoding="utf-8"?>
<ds:datastoreItem xmlns:ds="http://schemas.openxmlformats.org/officeDocument/2006/customXml" ds:itemID="{BD0395A6-FC43-4C22-827C-F000F1B0CD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25596c-e89e-48a2-9ab5-3ea32e62c41d"/>
    <ds:schemaRef ds:uri="a78c0569-627f-45a9-b1df-982b4012d3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154E09-CA05-4B6B-8433-BBC0B9E734F7}">
  <ds:schemaRefs>
    <ds:schemaRef ds:uri="Microsoft.SharePoint.Taxonomy.ContentTypeSync"/>
  </ds:schemaRefs>
</ds:datastoreItem>
</file>

<file path=customXml/itemProps4.xml><?xml version="1.0" encoding="utf-8"?>
<ds:datastoreItem xmlns:ds="http://schemas.openxmlformats.org/officeDocument/2006/customXml" ds:itemID="{71CDC470-055E-48FA-A301-8139FA10C597}">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FB2BF776-21EA-49DB-9B74-588412E9A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15</Pages>
  <Words>2444</Words>
  <Characters>13543</Characters>
  <Application>Microsoft Office Word</Application>
  <DocSecurity>0</DocSecurity>
  <Lines>712</Lines>
  <Paragraphs>333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15654</CharactersWithSpaces>
  <SharedDoc>false</SharedDoc>
  <HLinks>
    <vt:vector size="84" baseType="variant">
      <vt:variant>
        <vt:i4>1310772</vt:i4>
      </vt:variant>
      <vt:variant>
        <vt:i4>80</vt:i4>
      </vt:variant>
      <vt:variant>
        <vt:i4>0</vt:i4>
      </vt:variant>
      <vt:variant>
        <vt:i4>5</vt:i4>
      </vt:variant>
      <vt:variant>
        <vt:lpwstr/>
      </vt:variant>
      <vt:variant>
        <vt:lpwstr>_Toc42099098</vt:lpwstr>
      </vt:variant>
      <vt:variant>
        <vt:i4>1769524</vt:i4>
      </vt:variant>
      <vt:variant>
        <vt:i4>74</vt:i4>
      </vt:variant>
      <vt:variant>
        <vt:i4>0</vt:i4>
      </vt:variant>
      <vt:variant>
        <vt:i4>5</vt:i4>
      </vt:variant>
      <vt:variant>
        <vt:lpwstr/>
      </vt:variant>
      <vt:variant>
        <vt:lpwstr>_Toc42099097</vt:lpwstr>
      </vt:variant>
      <vt:variant>
        <vt:i4>1703988</vt:i4>
      </vt:variant>
      <vt:variant>
        <vt:i4>68</vt:i4>
      </vt:variant>
      <vt:variant>
        <vt:i4>0</vt:i4>
      </vt:variant>
      <vt:variant>
        <vt:i4>5</vt:i4>
      </vt:variant>
      <vt:variant>
        <vt:lpwstr/>
      </vt:variant>
      <vt:variant>
        <vt:lpwstr>_Toc42099096</vt:lpwstr>
      </vt:variant>
      <vt:variant>
        <vt:i4>1638452</vt:i4>
      </vt:variant>
      <vt:variant>
        <vt:i4>62</vt:i4>
      </vt:variant>
      <vt:variant>
        <vt:i4>0</vt:i4>
      </vt:variant>
      <vt:variant>
        <vt:i4>5</vt:i4>
      </vt:variant>
      <vt:variant>
        <vt:lpwstr/>
      </vt:variant>
      <vt:variant>
        <vt:lpwstr>_Toc42099095</vt:lpwstr>
      </vt:variant>
      <vt:variant>
        <vt:i4>1572916</vt:i4>
      </vt:variant>
      <vt:variant>
        <vt:i4>56</vt:i4>
      </vt:variant>
      <vt:variant>
        <vt:i4>0</vt:i4>
      </vt:variant>
      <vt:variant>
        <vt:i4>5</vt:i4>
      </vt:variant>
      <vt:variant>
        <vt:lpwstr/>
      </vt:variant>
      <vt:variant>
        <vt:lpwstr>_Toc42099094</vt:lpwstr>
      </vt:variant>
      <vt:variant>
        <vt:i4>2031668</vt:i4>
      </vt:variant>
      <vt:variant>
        <vt:i4>50</vt:i4>
      </vt:variant>
      <vt:variant>
        <vt:i4>0</vt:i4>
      </vt:variant>
      <vt:variant>
        <vt:i4>5</vt:i4>
      </vt:variant>
      <vt:variant>
        <vt:lpwstr/>
      </vt:variant>
      <vt:variant>
        <vt:lpwstr>_Toc42099093</vt:lpwstr>
      </vt:variant>
      <vt:variant>
        <vt:i4>1966132</vt:i4>
      </vt:variant>
      <vt:variant>
        <vt:i4>44</vt:i4>
      </vt:variant>
      <vt:variant>
        <vt:i4>0</vt:i4>
      </vt:variant>
      <vt:variant>
        <vt:i4>5</vt:i4>
      </vt:variant>
      <vt:variant>
        <vt:lpwstr/>
      </vt:variant>
      <vt:variant>
        <vt:lpwstr>_Toc42099092</vt:lpwstr>
      </vt:variant>
      <vt:variant>
        <vt:i4>1900596</vt:i4>
      </vt:variant>
      <vt:variant>
        <vt:i4>38</vt:i4>
      </vt:variant>
      <vt:variant>
        <vt:i4>0</vt:i4>
      </vt:variant>
      <vt:variant>
        <vt:i4>5</vt:i4>
      </vt:variant>
      <vt:variant>
        <vt:lpwstr/>
      </vt:variant>
      <vt:variant>
        <vt:lpwstr>_Toc42099091</vt:lpwstr>
      </vt:variant>
      <vt:variant>
        <vt:i4>1835060</vt:i4>
      </vt:variant>
      <vt:variant>
        <vt:i4>32</vt:i4>
      </vt:variant>
      <vt:variant>
        <vt:i4>0</vt:i4>
      </vt:variant>
      <vt:variant>
        <vt:i4>5</vt:i4>
      </vt:variant>
      <vt:variant>
        <vt:lpwstr/>
      </vt:variant>
      <vt:variant>
        <vt:lpwstr>_Toc42099090</vt:lpwstr>
      </vt:variant>
      <vt:variant>
        <vt:i4>1376309</vt:i4>
      </vt:variant>
      <vt:variant>
        <vt:i4>26</vt:i4>
      </vt:variant>
      <vt:variant>
        <vt:i4>0</vt:i4>
      </vt:variant>
      <vt:variant>
        <vt:i4>5</vt:i4>
      </vt:variant>
      <vt:variant>
        <vt:lpwstr/>
      </vt:variant>
      <vt:variant>
        <vt:lpwstr>_Toc42099089</vt:lpwstr>
      </vt:variant>
      <vt:variant>
        <vt:i4>1310773</vt:i4>
      </vt:variant>
      <vt:variant>
        <vt:i4>20</vt:i4>
      </vt:variant>
      <vt:variant>
        <vt:i4>0</vt:i4>
      </vt:variant>
      <vt:variant>
        <vt:i4>5</vt:i4>
      </vt:variant>
      <vt:variant>
        <vt:lpwstr/>
      </vt:variant>
      <vt:variant>
        <vt:lpwstr>_Toc42099088</vt:lpwstr>
      </vt:variant>
      <vt:variant>
        <vt:i4>1769525</vt:i4>
      </vt:variant>
      <vt:variant>
        <vt:i4>14</vt:i4>
      </vt:variant>
      <vt:variant>
        <vt:i4>0</vt:i4>
      </vt:variant>
      <vt:variant>
        <vt:i4>5</vt:i4>
      </vt:variant>
      <vt:variant>
        <vt:lpwstr/>
      </vt:variant>
      <vt:variant>
        <vt:lpwstr>_Toc42099087</vt:lpwstr>
      </vt:variant>
      <vt:variant>
        <vt:i4>1703989</vt:i4>
      </vt:variant>
      <vt:variant>
        <vt:i4>8</vt:i4>
      </vt:variant>
      <vt:variant>
        <vt:i4>0</vt:i4>
      </vt:variant>
      <vt:variant>
        <vt:i4>5</vt:i4>
      </vt:variant>
      <vt:variant>
        <vt:lpwstr/>
      </vt:variant>
      <vt:variant>
        <vt:lpwstr>_Toc42099086</vt:lpwstr>
      </vt:variant>
      <vt:variant>
        <vt:i4>1638453</vt:i4>
      </vt:variant>
      <vt:variant>
        <vt:i4>2</vt:i4>
      </vt:variant>
      <vt:variant>
        <vt:i4>0</vt:i4>
      </vt:variant>
      <vt:variant>
        <vt:i4>5</vt:i4>
      </vt:variant>
      <vt:variant>
        <vt:lpwstr/>
      </vt:variant>
      <vt:variant>
        <vt:lpwstr>_Toc42099085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 Anton Hedegaard</dc:creator>
  <cp:keywords/>
  <dc:description/>
  <cp:lastModifiedBy>Kristian Anton Hedegaard</cp:lastModifiedBy>
  <cp:revision>14</cp:revision>
  <dcterms:created xsi:type="dcterms:W3CDTF">2020-06-03T18:18:00Z</dcterms:created>
  <dcterms:modified xsi:type="dcterms:W3CDTF">2020-06-09T20:22:00Z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0x0101002F800727F2EB034FBCF66E4D6FE9B683</vt:lpwstr>
  </property>
</Properties>
</file>