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6B1A82" w:rsidRDefault="00BD0F61" w:rsidP="00BD0F61">
      <w:pPr>
        <w:rPr>
          <w:b/>
          <w:bCs/>
          <w:color w:val="00B0F0"/>
          <w:sz w:val="56"/>
          <w:szCs w:val="56"/>
        </w:rPr>
      </w:pPr>
      <w:r w:rsidRPr="006B1A82">
        <w:rPr>
          <w:b/>
          <w:bCs/>
          <w:color w:val="00B0F0"/>
          <w:sz w:val="56"/>
          <w:szCs w:val="56"/>
        </w:rPr>
        <w:t>Indholdsfortegnelse</w:t>
      </w:r>
      <w:r w:rsidR="00712879" w:rsidRPr="006B1A82">
        <w:rPr>
          <w:b/>
          <w:bCs/>
          <w:color w:val="00B0F0"/>
          <w:sz w:val="56"/>
          <w:szCs w:val="56"/>
        </w:rPr>
        <w:t>:</w:t>
      </w:r>
    </w:p>
    <w:p w14:paraId="1B323E37" w14:textId="067B7F51" w:rsidR="006B1A82" w:rsidRPr="006B1A82" w:rsidRDefault="00712879">
      <w:pPr>
        <w:pStyle w:val="Indholdsfortegnelse1"/>
        <w:rPr>
          <w:rFonts w:eastAsiaTheme="minorEastAsia" w:cstheme="minorBidi"/>
          <w:b w:val="0"/>
          <w:bCs w:val="0"/>
          <w:i w:val="0"/>
          <w:iCs w:val="0"/>
          <w:sz w:val="22"/>
          <w:szCs w:val="22"/>
          <w:lang w:eastAsia="da-DK"/>
        </w:rPr>
      </w:pPr>
      <w:r w:rsidRPr="006B1A82">
        <w:rPr>
          <w:sz w:val="44"/>
          <w:szCs w:val="44"/>
        </w:rPr>
        <w:fldChar w:fldCharType="begin"/>
      </w:r>
      <w:r w:rsidRPr="006B1A82">
        <w:rPr>
          <w:sz w:val="44"/>
          <w:szCs w:val="44"/>
        </w:rPr>
        <w:instrText xml:space="preserve"> TOC \o "1-3" \h \z \u </w:instrText>
      </w:r>
      <w:r w:rsidRPr="006B1A82">
        <w:rPr>
          <w:sz w:val="44"/>
          <w:szCs w:val="44"/>
        </w:rPr>
        <w:fldChar w:fldCharType="separate"/>
      </w:r>
      <w:hyperlink w:anchor="_Toc42099085" w:history="1">
        <w:r w:rsidR="006B1A82" w:rsidRPr="006B1A82">
          <w:rPr>
            <w:rStyle w:val="Hyperlink"/>
            <w:color w:val="00B0F0"/>
          </w:rPr>
          <w:t>Introduktion:</w:t>
        </w:r>
        <w:r w:rsidR="006B1A82" w:rsidRPr="006B1A82">
          <w:rPr>
            <w:webHidden/>
          </w:rPr>
          <w:tab/>
        </w:r>
        <w:r w:rsidR="006B1A82" w:rsidRPr="006B1A82">
          <w:rPr>
            <w:webHidden/>
          </w:rPr>
          <w:fldChar w:fldCharType="begin"/>
        </w:r>
        <w:r w:rsidR="006B1A82" w:rsidRPr="006B1A82">
          <w:rPr>
            <w:webHidden/>
          </w:rPr>
          <w:instrText xml:space="preserve"> PAGEREF _Toc42099085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7189725C" w14:textId="7BE2E393" w:rsidR="006B1A82" w:rsidRPr="006B1A82" w:rsidRDefault="007F348A">
      <w:pPr>
        <w:pStyle w:val="Indholdsfortegnelse1"/>
        <w:rPr>
          <w:rFonts w:eastAsiaTheme="minorEastAsia" w:cstheme="minorBidi"/>
          <w:b w:val="0"/>
          <w:bCs w:val="0"/>
          <w:i w:val="0"/>
          <w:iCs w:val="0"/>
          <w:sz w:val="22"/>
          <w:szCs w:val="22"/>
          <w:lang w:eastAsia="da-DK"/>
        </w:rPr>
      </w:pPr>
      <w:hyperlink w:anchor="_Toc42099086" w:history="1">
        <w:r w:rsidR="006B1A82" w:rsidRPr="006B1A82">
          <w:rPr>
            <w:rStyle w:val="Hyperlink"/>
            <w:color w:val="00B0F0"/>
          </w:rPr>
          <w:t>Opgavebeskrivelse:</w:t>
        </w:r>
        <w:r w:rsidR="006B1A82" w:rsidRPr="006B1A82">
          <w:rPr>
            <w:webHidden/>
          </w:rPr>
          <w:tab/>
        </w:r>
        <w:r w:rsidR="006B1A82" w:rsidRPr="006B1A82">
          <w:rPr>
            <w:webHidden/>
          </w:rPr>
          <w:fldChar w:fldCharType="begin"/>
        </w:r>
        <w:r w:rsidR="006B1A82" w:rsidRPr="006B1A82">
          <w:rPr>
            <w:webHidden/>
          </w:rPr>
          <w:instrText xml:space="preserve"> PAGEREF _Toc42099086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40F51DF8" w14:textId="1BF0534C" w:rsidR="006B1A82" w:rsidRPr="006B1A82" w:rsidRDefault="007F348A">
      <w:pPr>
        <w:pStyle w:val="Indholdsfortegnelse1"/>
        <w:rPr>
          <w:rFonts w:eastAsiaTheme="minorEastAsia" w:cstheme="minorBidi"/>
          <w:b w:val="0"/>
          <w:bCs w:val="0"/>
          <w:i w:val="0"/>
          <w:iCs w:val="0"/>
          <w:sz w:val="22"/>
          <w:szCs w:val="22"/>
          <w:lang w:eastAsia="da-DK"/>
        </w:rPr>
      </w:pPr>
      <w:hyperlink w:anchor="_Toc42099087" w:history="1">
        <w:r w:rsidR="006B1A82" w:rsidRPr="006B1A82">
          <w:rPr>
            <w:rStyle w:val="Hyperlink"/>
            <w:color w:val="00B0F0"/>
          </w:rPr>
          <w:t>Spilkoncept:</w:t>
        </w:r>
        <w:r w:rsidR="006B1A82" w:rsidRPr="006B1A82">
          <w:rPr>
            <w:webHidden/>
          </w:rPr>
          <w:tab/>
        </w:r>
        <w:r w:rsidR="006B1A82" w:rsidRPr="006B1A82">
          <w:rPr>
            <w:webHidden/>
          </w:rPr>
          <w:fldChar w:fldCharType="begin"/>
        </w:r>
        <w:r w:rsidR="006B1A82" w:rsidRPr="006B1A82">
          <w:rPr>
            <w:webHidden/>
          </w:rPr>
          <w:instrText xml:space="preserve"> PAGEREF _Toc42099087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168B9853" w14:textId="14135463"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88" w:history="1">
        <w:r w:rsidR="006B1A82" w:rsidRPr="006B1A82">
          <w:rPr>
            <w:rStyle w:val="Hyperlink"/>
            <w:b w:val="0"/>
            <w:bCs w:val="0"/>
            <w:noProof/>
            <w:color w:val="00B0F0"/>
          </w:rPr>
          <w:t>Spiltype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_Toc42099088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045F6AD8" w14:textId="43A271AE"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89" w:history="1">
        <w:r w:rsidR="006B1A82" w:rsidRPr="006B1A82">
          <w:rPr>
            <w:rStyle w:val="Hyperlink"/>
            <w:b w:val="0"/>
            <w:bCs w:val="0"/>
            <w:noProof/>
            <w:color w:val="00B0F0"/>
          </w:rPr>
          <w:t>Stilen - Hvordan spillet ser ud, og hvorfor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_Toc42099089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5B9286E8" w14:textId="7CD768C4"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0" w:history="1">
        <w:r w:rsidR="006B1A82" w:rsidRPr="006B1A82">
          <w:rPr>
            <w:rStyle w:val="Hyperlink"/>
            <w:b w:val="0"/>
            <w:bCs w:val="0"/>
            <w:noProof/>
            <w:color w:val="00B0F0"/>
          </w:rPr>
          <w:t>Styring</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_Toc42099090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F4E5317" w14:textId="62F57663"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1" w:history="1">
        <w:r w:rsidR="006B1A82" w:rsidRPr="006B1A82">
          <w:rPr>
            <w:rStyle w:val="Hyperlink"/>
            <w:b w:val="0"/>
            <w:bCs w:val="0"/>
            <w:noProof/>
            <w:color w:val="00B0F0"/>
          </w:rPr>
          <w:t>Spillets bestanddele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_Toc42099091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AD666E9" w14:textId="0E474BD3"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2" w:history="1">
        <w:r w:rsidR="006B1A82" w:rsidRPr="006B1A82">
          <w:rPr>
            <w:rStyle w:val="Hyperlink"/>
            <w:b w:val="0"/>
            <w:bCs w:val="0"/>
            <w:noProof/>
            <w:color w:val="00B0F0"/>
          </w:rPr>
          <w:t>Målet med spillet - historien</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_Toc42099092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2E36AC0C" w14:textId="60AF7059" w:rsidR="006B1A82" w:rsidRPr="006B1A82" w:rsidRDefault="007F348A">
      <w:pPr>
        <w:pStyle w:val="Indholdsfortegnelse1"/>
        <w:rPr>
          <w:rFonts w:eastAsiaTheme="minorEastAsia" w:cstheme="minorBidi"/>
          <w:b w:val="0"/>
          <w:bCs w:val="0"/>
          <w:i w:val="0"/>
          <w:iCs w:val="0"/>
          <w:sz w:val="22"/>
          <w:szCs w:val="22"/>
          <w:lang w:eastAsia="da-DK"/>
        </w:rPr>
      </w:pPr>
      <w:hyperlink w:anchor="_Toc42099093" w:history="1">
        <w:r w:rsidR="006B1A82" w:rsidRPr="006B1A82">
          <w:rPr>
            <w:rStyle w:val="Hyperlink"/>
            <w:color w:val="00B0F0"/>
          </w:rPr>
          <w:t>Kode:</w:t>
        </w:r>
        <w:r w:rsidR="006B1A82" w:rsidRPr="006B1A82">
          <w:rPr>
            <w:webHidden/>
          </w:rPr>
          <w:tab/>
        </w:r>
        <w:r w:rsidR="006B1A82" w:rsidRPr="006B1A82">
          <w:rPr>
            <w:webHidden/>
          </w:rPr>
          <w:fldChar w:fldCharType="begin"/>
        </w:r>
        <w:r w:rsidR="006B1A82" w:rsidRPr="006B1A82">
          <w:rPr>
            <w:webHidden/>
          </w:rPr>
          <w:instrText xml:space="preserve"> PAGEREF _Toc42099093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2731311" w14:textId="7B039571"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4" w:history="1">
        <w:r w:rsidR="006B1A82" w:rsidRPr="006B1A82">
          <w:rPr>
            <w:rStyle w:val="Hyperlink"/>
            <w:b w:val="0"/>
            <w:bCs w:val="0"/>
            <w:noProof/>
            <w:color w:val="00B0F0"/>
          </w:rPr>
          <w:t>Hvordan er koden opbygget?</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_Toc42099094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13AF2A53" w14:textId="36E3EB60"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5" w:history="1">
        <w:r w:rsidR="006B1A82" w:rsidRPr="006B1A82">
          <w:rPr>
            <w:rStyle w:val="Hyperlink"/>
            <w:b w:val="0"/>
            <w:bCs w:val="0"/>
            <w:noProof/>
            <w:color w:val="00B0F0"/>
          </w:rPr>
          <w:t>Flowcharts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_Toc42099095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1F78001" w14:textId="3FC0B5E0"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6" w:history="1">
        <w:r w:rsidR="006B1A82" w:rsidRPr="006B1A82">
          <w:rPr>
            <w:rStyle w:val="Hyperlink"/>
            <w:b w:val="0"/>
            <w:bCs w:val="0"/>
            <w:noProof/>
            <w:color w:val="00B0F0"/>
          </w:rPr>
          <w:t>Eksempler på datatyper og lignende (f.eks. typekonvertering, funktioner, objekter og classes)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_Toc42099096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EF68CA4" w14:textId="32BC879D" w:rsidR="006B1A82" w:rsidRPr="006B1A82" w:rsidRDefault="007F348A">
      <w:pPr>
        <w:pStyle w:val="Indholdsfortegnelse2"/>
        <w:tabs>
          <w:tab w:val="right" w:leader="underscore" w:pos="9628"/>
        </w:tabs>
        <w:rPr>
          <w:rFonts w:eastAsiaTheme="minorEastAsia" w:cstheme="minorBidi"/>
          <w:b w:val="0"/>
          <w:bCs w:val="0"/>
          <w:noProof/>
          <w:color w:val="00B0F0"/>
          <w:lang w:eastAsia="da-DK"/>
        </w:rPr>
      </w:pPr>
      <w:hyperlink w:anchor="_Toc42099097" w:history="1">
        <w:r w:rsidR="006B1A82" w:rsidRPr="006B1A82">
          <w:rPr>
            <w:rStyle w:val="Hyperlink"/>
            <w:b w:val="0"/>
            <w:bCs w:val="0"/>
            <w:noProof/>
            <w:color w:val="00B0F0"/>
          </w:rPr>
          <w:t>Eksempler på specifikke funktioner i koden, og hvad de gør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_Toc42099097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637E4718" w14:textId="048A4BBB" w:rsidR="006B1A82" w:rsidRPr="006B1A82" w:rsidRDefault="007F348A">
      <w:pPr>
        <w:pStyle w:val="Indholdsfortegnelse1"/>
        <w:rPr>
          <w:rFonts w:eastAsiaTheme="minorEastAsia" w:cstheme="minorBidi"/>
          <w:b w:val="0"/>
          <w:bCs w:val="0"/>
          <w:i w:val="0"/>
          <w:iCs w:val="0"/>
          <w:sz w:val="22"/>
          <w:szCs w:val="22"/>
          <w:lang w:eastAsia="da-DK"/>
        </w:rPr>
      </w:pPr>
      <w:hyperlink w:anchor="_Toc42099098" w:history="1">
        <w:r w:rsidR="006B1A82" w:rsidRPr="006B1A82">
          <w:rPr>
            <w:rStyle w:val="Hyperlink"/>
            <w:color w:val="00B0F0"/>
          </w:rPr>
          <w:t>Bilag - Hele vores kode:</w:t>
        </w:r>
        <w:r w:rsidR="006B1A82" w:rsidRPr="006B1A82">
          <w:rPr>
            <w:webHidden/>
          </w:rPr>
          <w:tab/>
        </w:r>
        <w:r w:rsidR="006B1A82" w:rsidRPr="006B1A82">
          <w:rPr>
            <w:webHidden/>
          </w:rPr>
          <w:fldChar w:fldCharType="begin"/>
        </w:r>
        <w:r w:rsidR="006B1A82" w:rsidRPr="006B1A82">
          <w:rPr>
            <w:webHidden/>
          </w:rPr>
          <w:instrText xml:space="preserve"> PAGEREF _Toc42099098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4741F1C" w14:textId="7E7A438C" w:rsidR="00712879" w:rsidRPr="00712879" w:rsidRDefault="00712879" w:rsidP="007E6BD3">
      <w:pPr>
        <w:shd w:val="clear" w:color="auto" w:fill="FFFFFF" w:themeFill="background1"/>
      </w:pPr>
      <w:r w:rsidRPr="006B1A82">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099085"/>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099086"/>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099087"/>
      <w:r>
        <w:t>Spilkoncept:</w:t>
      </w:r>
      <w:bookmarkEnd w:id="2"/>
    </w:p>
    <w:p w14:paraId="2545911C" w14:textId="307B29C5" w:rsidR="00BD0F61" w:rsidRDefault="00BD0F61" w:rsidP="00EC2D65">
      <w:pPr>
        <w:pStyle w:val="Overskrift2"/>
      </w:pPr>
      <w:bookmarkStart w:id="3" w:name="_Toc42099088"/>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099089"/>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bookmarkStart w:id="5" w:name="_Toc42099090"/>
      <w:r>
        <w:br w:type="page"/>
      </w:r>
    </w:p>
    <w:p w14:paraId="6002FF3A" w14:textId="4FE770D5" w:rsidR="003175A7" w:rsidRPr="003175A7" w:rsidRDefault="00E4757E" w:rsidP="003175A7">
      <w:pPr>
        <w:pStyle w:val="Overskrift2"/>
      </w:pPr>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bookmarkEnd w:id="5"/>
      <w:r w:rsidR="002C04E1">
        <w:t xml:space="preserve"> - hvordan man spiller spillet</w:t>
      </w:r>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3F207D">
      <w:pPr>
        <w:pStyle w:val="Listeafsnit"/>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30EEAD48" w:rsidR="00C027BE" w:rsidRDefault="00726F31" w:rsidP="00775AC3">
      <w:pPr>
        <w:pStyle w:val="Listeafsnit"/>
        <w:numPr>
          <w:ilvl w:val="0"/>
          <w:numId w:val="3"/>
        </w:numPr>
        <w:rPr>
          <w:b/>
          <w:bCs/>
        </w:rPr>
      </w:pPr>
      <w:r>
        <w:rPr>
          <w:b/>
          <w:bCs/>
        </w:rPr>
        <w:t>4</w:t>
      </w:r>
      <w:r>
        <w:t xml:space="preserve"> - Drik energidrik</w:t>
      </w:r>
    </w:p>
    <w:p w14:paraId="505E3C2C" w14:textId="77777777" w:rsidR="00C027BE" w:rsidRPr="00C027BE" w:rsidRDefault="00C027BE" w:rsidP="00C027BE">
      <w:pPr>
        <w:ind w:left="360"/>
        <w:rPr>
          <w:b/>
          <w:bCs/>
        </w:rPr>
      </w:pPr>
    </w:p>
    <w:p w14:paraId="698E803B" w14:textId="374267AC" w:rsidR="00726F31" w:rsidRPr="00726F31" w:rsidRDefault="00726F31" w:rsidP="00726F31">
      <w:pPr>
        <w:pStyle w:val="Listeafsnit"/>
        <w:numPr>
          <w:ilvl w:val="0"/>
          <w:numId w:val="3"/>
        </w:numPr>
        <w:rPr>
          <w:b/>
          <w:bCs/>
        </w:rPr>
      </w:pPr>
      <w:proofErr w:type="spellStart"/>
      <w:r>
        <w:rPr>
          <w:b/>
          <w:bCs/>
        </w:rPr>
        <w:t>Esc</w:t>
      </w:r>
      <w:proofErr w:type="spellEnd"/>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bookmarkStart w:id="6" w:name="_Toc42099091"/>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2302A3DF" w:rsidR="00F07FF6" w:rsidRDefault="00B8361A" w:rsidP="00F07FF6">
      <w:pPr>
        <w:rPr>
          <w:b/>
          <w:bCs/>
        </w:rPr>
      </w:pPr>
      <w:r>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03D23D7" w:rsidR="00C65C4E" w:rsidRDefault="00C65C4E" w:rsidP="00A03A20">
      <w:pPr>
        <w:rPr>
          <w:b/>
          <w:bCs/>
        </w:rPr>
      </w:pPr>
    </w:p>
    <w:p w14:paraId="08BFDBFE" w14:textId="3FFD0FB3" w:rsidR="00C65C4E" w:rsidRDefault="00C65C4E" w:rsidP="00A03A20">
      <w:pPr>
        <w:rPr>
          <w:b/>
          <w:bCs/>
        </w:rPr>
      </w:pPr>
    </w:p>
    <w:p w14:paraId="5874409B" w14:textId="3E16C83D"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i demoen er lavet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8">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9" o:title=""/>
          </v:shape>
          <o:OLEObject Type="Embed" ProgID="Package" ShapeID="_x0000_i1025" DrawAspect="Icon" ObjectID="_1653074355" r:id="rId40"/>
        </w:object>
      </w:r>
      <w:r w:rsidR="003B0B42">
        <w:object w:dxaOrig="1541" w:dyaOrig="996" w14:anchorId="023B9B17">
          <v:shape id="_x0000_i1026" type="#_x0000_t75" style="width:77.25pt;height:49.5pt" o:ole="">
            <v:imagedata r:id="rId41" o:title=""/>
          </v:shape>
          <o:OLEObject Type="Embed" ProgID="Package" ShapeID="_x0000_i1026" DrawAspect="Icon" ObjectID="_1653074356" r:id="rId42"/>
        </w:object>
      </w:r>
      <w:r w:rsidR="003B0B42">
        <w:object w:dxaOrig="1541" w:dyaOrig="996" w14:anchorId="708B01A3">
          <v:shape id="_x0000_i1027" type="#_x0000_t75" style="width:77.25pt;height:49.5pt" o:ole="">
            <v:imagedata r:id="rId43" o:title=""/>
          </v:shape>
          <o:OLEObject Type="Embed" ProgID="Package" ShapeID="_x0000_i1027" DrawAspect="Icon" ObjectID="_1653074357" r:id="rId44"/>
        </w:object>
      </w:r>
      <w:r w:rsidR="005C2018">
        <w:object w:dxaOrig="1541" w:dyaOrig="996" w14:anchorId="52F07025">
          <v:shape id="_x0000_i1028" type="#_x0000_t75" style="width:77.25pt;height:49.5pt" o:ole="">
            <v:imagedata r:id="rId45" o:title=""/>
          </v:shape>
          <o:OLEObject Type="Embed" ProgID="Package" ShapeID="_x0000_i1028" DrawAspect="Icon" ObjectID="_1653074358" r:id="rId46"/>
        </w:object>
      </w:r>
      <w:r w:rsidR="00162632">
        <w:object w:dxaOrig="1541" w:dyaOrig="996" w14:anchorId="3AABE0A2">
          <v:shape id="_x0000_i1029" type="#_x0000_t75" style="width:77.25pt;height:49.5pt" o:ole="">
            <v:imagedata r:id="rId47" o:title=""/>
          </v:shape>
          <o:OLEObject Type="Embed" ProgID="Package" ShapeID="_x0000_i1029" DrawAspect="Icon" ObjectID="_1653074359" r:id="rId48"/>
        </w:object>
      </w:r>
      <w:r w:rsidR="00203DE9">
        <w:object w:dxaOrig="1541" w:dyaOrig="996" w14:anchorId="27E95A04">
          <v:shape id="_x0000_i1030" type="#_x0000_t75" style="width:77.25pt;height:49.5pt" o:ole="">
            <v:imagedata r:id="rId49" o:title=""/>
          </v:shape>
          <o:OLEObject Type="Embed" ProgID="Package" ShapeID="_x0000_i1030" DrawAspect="Icon" ObjectID="_1653074360" r:id="rId50"/>
        </w:object>
      </w:r>
      <w:r w:rsidR="00203DE9">
        <w:object w:dxaOrig="1541" w:dyaOrig="996" w14:anchorId="1B998FA6">
          <v:shape id="_x0000_i1031" type="#_x0000_t75" style="width:77.25pt;height:49.5pt" o:ole="">
            <v:imagedata r:id="rId51" o:title=""/>
          </v:shape>
          <o:OLEObject Type="Embed" ProgID="Package" ShapeID="_x0000_i1031" DrawAspect="Icon" ObjectID="_1653074361" r:id="rId52"/>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32" type="#_x0000_t75" style="width:77.25pt;height:49.5pt" o:ole="">
            <v:imagedata r:id="rId53" o:title=""/>
          </v:shape>
          <o:OLEObject Type="Embed" ProgID="Package" ShapeID="_x0000_i1032" DrawAspect="Icon" ObjectID="_1653074362" r:id="rId54"/>
        </w:object>
      </w:r>
      <w:r w:rsidR="00034FE9">
        <w:object w:dxaOrig="1541" w:dyaOrig="996" w14:anchorId="62BEEB08">
          <v:shape id="_x0000_i1033" type="#_x0000_t75" style="width:77.25pt;height:49.5pt" o:ole="">
            <v:imagedata r:id="rId55" o:title=""/>
          </v:shape>
          <o:OLEObject Type="Embed" ProgID="Package" ShapeID="_x0000_i1033" DrawAspect="Icon" ObjectID="_1653074363" r:id="rId56"/>
        </w:object>
      </w:r>
      <w:r w:rsidR="009E311B">
        <w:object w:dxaOrig="1541" w:dyaOrig="996" w14:anchorId="500506AB">
          <v:shape id="_x0000_i1034" type="#_x0000_t75" style="width:77.25pt;height:49.5pt" o:ole="">
            <v:imagedata r:id="rId57" o:title=""/>
          </v:shape>
          <o:OLEObject Type="Embed" ProgID="Package" ShapeID="_x0000_i1034" DrawAspect="Icon" ObjectID="_1653074364" r:id="rId58"/>
        </w:object>
      </w:r>
      <w:r w:rsidR="0096474F">
        <w:object w:dxaOrig="1541" w:dyaOrig="996" w14:anchorId="7764A858">
          <v:shape id="_x0000_i1035" type="#_x0000_t75" style="width:77.25pt;height:49.5pt" o:ole="">
            <v:imagedata r:id="rId59" o:title=""/>
          </v:shape>
          <o:OLEObject Type="Embed" ProgID="Package" ShapeID="_x0000_i1035" DrawAspect="Icon" ObjectID="_1653074365" r:id="rId60"/>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099092"/>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Så den måde man vinder spillet 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099093"/>
      <w:r>
        <w:lastRenderedPageBreak/>
        <w:t>Kode:</w:t>
      </w:r>
      <w:bookmarkEnd w:id="8"/>
    </w:p>
    <w:p w14:paraId="7381190C" w14:textId="1B340BFD" w:rsidR="00AF6F62" w:rsidRDefault="00AF6F62" w:rsidP="00EC2D65">
      <w:pPr>
        <w:pStyle w:val="Overskrift2"/>
      </w:pPr>
      <w:bookmarkStart w:id="9" w:name="_Toc42099094"/>
      <w:r>
        <w:t>Hvordan er koden opbygget?</w:t>
      </w:r>
      <w:bookmarkEnd w:id="9"/>
    </w:p>
    <w:p w14:paraId="636D00A5" w14:textId="037E3ADE"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r w:rsidR="00CC3521">
        <w:t xml:space="preserve">som datasæt og instruktioner. På vores </w:t>
      </w:r>
      <w:proofErr w:type="spellStart"/>
      <w:r w:rsidR="00CC3521">
        <w:t>flowcharts</w:t>
      </w:r>
      <w:proofErr w:type="spellEnd"/>
      <w:r w:rsidR="00CC3521">
        <w:t xml:space="preserve"> som er indsat herunder, ses det hvordan de forskellige scripts hænger sammen, og derefter dykker vi dybere ned i nogle af dem. </w:t>
      </w:r>
    </w:p>
    <w:p w14:paraId="0E83E8F7" w14:textId="2494AACD" w:rsidR="003F207D" w:rsidRDefault="00C81CD0" w:rsidP="003964E4">
      <w:pPr>
        <w:pStyle w:val="Overskrift2"/>
      </w:pPr>
      <w:bookmarkStart w:id="10" w:name="_Toc42099095"/>
      <w:proofErr w:type="spellStart"/>
      <w:r>
        <w:t>Flowcharts</w:t>
      </w:r>
      <w:bookmarkEnd w:id="10"/>
      <w:proofErr w:type="spellEnd"/>
    </w:p>
    <w:p w14:paraId="2B910242" w14:textId="77777777" w:rsidR="003F207D" w:rsidRPr="00CC3521" w:rsidRDefault="003F207D">
      <w:pPr>
        <w:rPr>
          <w:b/>
          <w:bCs/>
        </w:rPr>
      </w:pPr>
      <w:r w:rsidRPr="00CC3521">
        <w:rPr>
          <w:b/>
          <w:bCs/>
        </w:rPr>
        <w:t>Struktur over hele programmet:</w:t>
      </w:r>
    </w:p>
    <w:p w14:paraId="0314D8B5" w14:textId="77777777" w:rsidR="00CC3521" w:rsidRDefault="003F207D">
      <w:r>
        <w:rPr>
          <w:noProof/>
        </w:rPr>
        <w:drawing>
          <wp:inline distT="0" distB="0" distL="0" distR="0" wp14:anchorId="39C6945E" wp14:editId="24365E91">
            <wp:extent cx="6120130" cy="4945380"/>
            <wp:effectExtent l="0" t="0" r="0" b="762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4945380"/>
                    </a:xfrm>
                    <a:prstGeom prst="rect">
                      <a:avLst/>
                    </a:prstGeom>
                    <a:noFill/>
                    <a:ln>
                      <a:noFill/>
                    </a:ln>
                  </pic:spPr>
                </pic:pic>
              </a:graphicData>
            </a:graphic>
          </wp:inline>
        </w:drawing>
      </w:r>
    </w:p>
    <w:p w14:paraId="110DFCB2" w14:textId="77777777" w:rsidR="00CC3521" w:rsidRDefault="00CC3521">
      <w:pPr>
        <w:rPr>
          <w:b/>
          <w:bCs/>
        </w:rPr>
      </w:pPr>
      <w:r>
        <w:rPr>
          <w:b/>
          <w:bCs/>
        </w:rPr>
        <w:br w:type="page"/>
      </w:r>
    </w:p>
    <w:p w14:paraId="68671326" w14:textId="77777777" w:rsidR="00CC3521" w:rsidRDefault="00CC3521">
      <w:pPr>
        <w:rPr>
          <w:b/>
          <w:bCs/>
        </w:rPr>
      </w:pPr>
      <w:r>
        <w:rPr>
          <w:b/>
          <w:bCs/>
        </w:rPr>
        <w:lastRenderedPageBreak/>
        <w:t>Menu:</w:t>
      </w:r>
    </w:p>
    <w:p w14:paraId="64E53085" w14:textId="15E40A2D" w:rsidR="00CC3521" w:rsidRDefault="00CC3521">
      <w:pPr>
        <w:rPr>
          <w:b/>
          <w:bCs/>
        </w:rPr>
      </w:pPr>
      <w:r w:rsidRPr="00CC3521">
        <w:rPr>
          <w:b/>
          <w:bCs/>
          <w:noProof/>
        </w:rPr>
        <w:t xml:space="preserve"> </w:t>
      </w:r>
      <w:r>
        <w:rPr>
          <w:b/>
          <w:bCs/>
          <w:noProof/>
        </w:rPr>
        <w:drawing>
          <wp:inline distT="0" distB="0" distL="0" distR="0" wp14:anchorId="4357164B" wp14:editId="3B4A547B">
            <wp:extent cx="4184966" cy="8124825"/>
            <wp:effectExtent l="0" t="0" r="635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835" cy="8126512"/>
                    </a:xfrm>
                    <a:prstGeom prst="rect">
                      <a:avLst/>
                    </a:prstGeom>
                    <a:noFill/>
                    <a:ln>
                      <a:noFill/>
                    </a:ln>
                  </pic:spPr>
                </pic:pic>
              </a:graphicData>
            </a:graphic>
          </wp:inline>
        </w:drawing>
      </w:r>
    </w:p>
    <w:p w14:paraId="44867541" w14:textId="70A09AB9" w:rsidR="00CC3521" w:rsidRDefault="00CC3521">
      <w:pPr>
        <w:rPr>
          <w:b/>
          <w:bCs/>
        </w:rPr>
      </w:pPr>
      <w:r>
        <w:rPr>
          <w:b/>
          <w:bCs/>
        </w:rPr>
        <w:lastRenderedPageBreak/>
        <w:t>Forskellige scener:</w:t>
      </w:r>
    </w:p>
    <w:p w14:paraId="5C5C8C2A" w14:textId="4A445051" w:rsidR="00CC3521" w:rsidRPr="00CC3521" w:rsidRDefault="00CC3521" w:rsidP="00CC3521">
      <w:pPr>
        <w:pStyle w:val="Listeafsnit"/>
        <w:numPr>
          <w:ilvl w:val="0"/>
          <w:numId w:val="3"/>
        </w:numPr>
        <w:rPr>
          <w:b/>
          <w:bCs/>
        </w:rPr>
      </w:pPr>
      <w:r>
        <w:t>De forskellige scener er opbygget ud fra samme princip som ses herunder. Dog er der en del variation imellem de forskellige scener, afhængig af de forskellige ting som er i scenen (brobyggere, borde, kollision, osv.)</w:t>
      </w:r>
    </w:p>
    <w:p w14:paraId="152FB51D" w14:textId="77777777" w:rsidR="00CC3521" w:rsidRDefault="00CC3521">
      <w:r>
        <w:rPr>
          <w:b/>
          <w:bCs/>
          <w:noProof/>
        </w:rPr>
        <w:drawing>
          <wp:inline distT="0" distB="0" distL="0" distR="0" wp14:anchorId="7F30ADF0" wp14:editId="5F0C2F94">
            <wp:extent cx="6115050" cy="6657975"/>
            <wp:effectExtent l="0" t="0" r="0" b="952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14:paraId="60364593" w14:textId="77777777" w:rsidR="00CC3521" w:rsidRDefault="00CC3521"/>
    <w:p w14:paraId="3FE22A94" w14:textId="77777777" w:rsidR="00CC3521" w:rsidRDefault="00CC3521"/>
    <w:p w14:paraId="1E6BD44A" w14:textId="77777777" w:rsidR="00CC3521" w:rsidRDefault="00CC3521"/>
    <w:p w14:paraId="3D885024" w14:textId="38129A7D" w:rsidR="00CC3521" w:rsidRDefault="00CC3521">
      <w:pPr>
        <w:rPr>
          <w:b/>
          <w:bCs/>
        </w:rPr>
      </w:pPr>
      <w:r>
        <w:rPr>
          <w:b/>
          <w:bCs/>
        </w:rPr>
        <w:lastRenderedPageBreak/>
        <w:t xml:space="preserve">Classes - </w:t>
      </w:r>
      <w:proofErr w:type="spellStart"/>
      <w:r>
        <w:rPr>
          <w:b/>
          <w:bCs/>
        </w:rPr>
        <w:t>Flowchart</w:t>
      </w:r>
      <w:proofErr w:type="spellEnd"/>
      <w:r>
        <w:rPr>
          <w:b/>
          <w:bCs/>
        </w:rPr>
        <w:t xml:space="preserve"> 1:</w:t>
      </w:r>
    </w:p>
    <w:p w14:paraId="536AB384" w14:textId="77777777" w:rsidR="00CC3521" w:rsidRDefault="00CC3521">
      <w:r>
        <w:rPr>
          <w:noProof/>
        </w:rPr>
        <w:drawing>
          <wp:inline distT="0" distB="0" distL="0" distR="0" wp14:anchorId="6AD19C83" wp14:editId="07E9614C">
            <wp:extent cx="6120130" cy="299720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2997200"/>
                    </a:xfrm>
                    <a:prstGeom prst="rect">
                      <a:avLst/>
                    </a:prstGeom>
                    <a:noFill/>
                    <a:ln>
                      <a:noFill/>
                    </a:ln>
                  </pic:spPr>
                </pic:pic>
              </a:graphicData>
            </a:graphic>
          </wp:inline>
        </w:drawing>
      </w:r>
    </w:p>
    <w:p w14:paraId="76694B18" w14:textId="5D2442E3" w:rsidR="003F207D" w:rsidRPr="00CC3521" w:rsidRDefault="00CC3521">
      <w:pPr>
        <w:rPr>
          <w:b/>
          <w:bCs/>
          <w:sz w:val="24"/>
          <w:szCs w:val="24"/>
        </w:rPr>
      </w:pPr>
      <w:r w:rsidRPr="00CC3521">
        <w:rPr>
          <w:b/>
          <w:bCs/>
        </w:rPr>
        <w:t xml:space="preserve">Classes - </w:t>
      </w:r>
      <w:proofErr w:type="spellStart"/>
      <w:r w:rsidRPr="00CC3521">
        <w:rPr>
          <w:b/>
          <w:bCs/>
        </w:rPr>
        <w:t>Flowchart</w:t>
      </w:r>
      <w:proofErr w:type="spellEnd"/>
      <w:r w:rsidRPr="00CC3521">
        <w:rPr>
          <w:b/>
          <w:bCs/>
        </w:rPr>
        <w:t xml:space="preserve"> 2</w:t>
      </w:r>
      <w:r w:rsidRPr="00CC3521">
        <w:t xml:space="preserve"> (samme script, lavet I 2 forsk</w:t>
      </w:r>
      <w:r>
        <w:t xml:space="preserve">ellige </w:t>
      </w:r>
      <w:proofErr w:type="spellStart"/>
      <w:r>
        <w:t>flowcharts</w:t>
      </w:r>
      <w:proofErr w:type="spellEnd"/>
      <w:r>
        <w:t>, for at skabe mere plads til billederne):</w:t>
      </w:r>
      <w:r w:rsidR="003F207D" w:rsidRPr="00CC3521">
        <w:br w:type="page"/>
      </w:r>
    </w:p>
    <w:p w14:paraId="5C4A2C5C" w14:textId="77777777" w:rsidR="003964E4" w:rsidRPr="00CC3521" w:rsidRDefault="003964E4" w:rsidP="003964E4">
      <w:pPr>
        <w:pStyle w:val="Overskrift2"/>
      </w:pPr>
    </w:p>
    <w:p w14:paraId="2D91F868" w14:textId="7956FD0C" w:rsidR="003964E4" w:rsidRPr="003964E4" w:rsidRDefault="00394123" w:rsidP="003964E4">
      <w:pPr>
        <w:pStyle w:val="Overskrift2"/>
      </w:pPr>
      <w:bookmarkStart w:id="11" w:name="_Toc42099096"/>
      <w:r>
        <w:t xml:space="preserve">Eksempler på datatyper og lignende (f.eks. typekonvertering, funktioner, objekter og </w:t>
      </w:r>
      <w:proofErr w:type="spellStart"/>
      <w:r>
        <w:t>classes</w:t>
      </w:r>
      <w:proofErr w:type="spellEnd"/>
      <w:r>
        <w:t>)</w:t>
      </w:r>
      <w:bookmarkEnd w:id="11"/>
    </w:p>
    <w:p w14:paraId="5867057F" w14:textId="3A0879F6" w:rsidR="00CB12D5" w:rsidRPr="003F207D" w:rsidRDefault="00743215" w:rsidP="00843E92">
      <w:pPr>
        <w:rPr>
          <w:lang w:val="en-US"/>
        </w:rPr>
      </w:pPr>
      <w:proofErr w:type="spellStart"/>
      <w:r w:rsidRPr="003F207D">
        <w:rPr>
          <w:lang w:val="en-US"/>
        </w:rPr>
        <w:t>V</w:t>
      </w:r>
      <w:r w:rsidR="001A7BA6" w:rsidRPr="003F207D">
        <w:rPr>
          <w:lang w:val="en-US"/>
        </w:rPr>
        <w:t>ariabler</w:t>
      </w:r>
      <w:proofErr w:type="spellEnd"/>
      <w:r w:rsidR="00CB12D5" w:rsidRPr="003F207D">
        <w:rPr>
          <w:lang w:val="en-US"/>
        </w:rPr>
        <w:t>:</w:t>
      </w:r>
    </w:p>
    <w:p w14:paraId="17B7108E" w14:textId="5C389907" w:rsidR="00F64FB2" w:rsidRPr="003F207D" w:rsidRDefault="00F64FB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3F207D">
        <w:rPr>
          <w:rFonts w:ascii="Consolas" w:eastAsia="Times New Roman" w:hAnsi="Consolas" w:cs="Times New Roman"/>
          <w:color w:val="D4D4D4"/>
          <w:sz w:val="21"/>
          <w:szCs w:val="21"/>
          <w:lang w:val="en-US" w:eastAsia="da-DK"/>
        </w:rPr>
        <w:t>fps = </w:t>
      </w:r>
      <w:r w:rsidRPr="003F207D">
        <w:rPr>
          <w:rFonts w:ascii="Consolas" w:eastAsia="Times New Roman" w:hAnsi="Consolas" w:cs="Times New Roman"/>
          <w:color w:val="B5CEA8"/>
          <w:sz w:val="21"/>
          <w:szCs w:val="21"/>
          <w:lang w:val="en-US" w:eastAsia="da-DK"/>
        </w:rPr>
        <w:t>60</w:t>
      </w:r>
    </w:p>
    <w:p w14:paraId="6398F57D" w14:textId="77777777" w:rsidR="00843E92" w:rsidRPr="003F207D" w:rsidRDefault="00843E92" w:rsidP="00843E92">
      <w:pPr>
        <w:rPr>
          <w:lang w:val="en-US"/>
        </w:rPr>
      </w:pPr>
    </w:p>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w:t>
      </w:r>
      <w:proofErr w:type="spellStart"/>
      <w:r w:rsidRPr="00843E92">
        <w:rPr>
          <w:rFonts w:ascii="Consolas" w:eastAsia="Times New Roman" w:hAnsi="Consolas" w:cs="Times New Roman"/>
          <w:color w:val="D4D4D4"/>
          <w:sz w:val="21"/>
          <w:szCs w:val="21"/>
          <w:lang w:val="en-US" w:eastAsia="da-DK"/>
        </w:rPr>
        <w:t>pg.time.get_</w:t>
      </w:r>
      <w:proofErr w:type="gramStart"/>
      <w:r w:rsidRPr="00843E92">
        <w:rPr>
          <w:rFonts w:ascii="Consolas" w:eastAsia="Times New Roman" w:hAnsi="Consolas" w:cs="Times New Roman"/>
          <w:color w:val="D4D4D4"/>
          <w:sz w:val="21"/>
          <w:szCs w:val="21"/>
          <w:lang w:val="en-US" w:eastAsia="da-DK"/>
        </w:rPr>
        <w:t>ticks</w:t>
      </w:r>
      <w:proofErr w:type="spellEnd"/>
      <w:r w:rsidRPr="00843E92">
        <w:rPr>
          <w:rFonts w:ascii="Consolas" w:eastAsia="Times New Roman" w:hAnsi="Consolas" w:cs="Times New Roman"/>
          <w:color w:val="D4D4D4"/>
          <w:sz w:val="21"/>
          <w:szCs w:val="21"/>
          <w:lang w:val="en-US" w:eastAsia="da-DK"/>
        </w:rPr>
        <w:t>(</w:t>
      </w:r>
      <w:proofErr w:type="gramEnd"/>
      <w:r w:rsidRPr="00843E92">
        <w:rPr>
          <w:rFonts w:ascii="Consolas" w:eastAsia="Times New Roman" w:hAnsi="Consolas" w:cs="Times New Roman"/>
          <w:color w:val="D4D4D4"/>
          <w:sz w:val="21"/>
          <w:szCs w:val="21"/>
          <w:lang w:val="en-US" w:eastAsia="da-DK"/>
        </w:rPr>
        <w:t>)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6D7128" w:rsidRDefault="006D7128" w:rsidP="006D7128">
      <w:pPr>
        <w:shd w:val="clear" w:color="auto" w:fill="1E1E1E"/>
        <w:spacing w:after="0" w:line="285" w:lineRule="atLeast"/>
        <w:rPr>
          <w:rFonts w:ascii="Consolas" w:eastAsia="Times New Roman" w:hAnsi="Consolas" w:cs="Times New Roman"/>
          <w:color w:val="D4D4D4"/>
          <w:sz w:val="21"/>
          <w:szCs w:val="21"/>
          <w:lang w:val="en-US" w:eastAsia="da-DK"/>
        </w:rPr>
      </w:pPr>
      <w:r w:rsidRPr="006D7128">
        <w:rPr>
          <w:rFonts w:ascii="Consolas" w:eastAsia="Times New Roman" w:hAnsi="Consolas" w:cs="Times New Roman"/>
          <w:color w:val="D4D4D4"/>
          <w:sz w:val="21"/>
          <w:szCs w:val="21"/>
          <w:lang w:val="en-US" w:eastAsia="da-DK"/>
        </w:rPr>
        <w:t>            </w:t>
      </w:r>
      <w:proofErr w:type="gramStart"/>
      <w:r w:rsidRPr="006D7128">
        <w:rPr>
          <w:rFonts w:ascii="Consolas" w:eastAsia="Times New Roman" w:hAnsi="Consolas" w:cs="Times New Roman"/>
          <w:color w:val="D4D4D4"/>
          <w:sz w:val="21"/>
          <w:szCs w:val="21"/>
          <w:lang w:val="en-US" w:eastAsia="da-DK"/>
        </w:rPr>
        <w:t>f.write</w:t>
      </w:r>
      <w:proofErr w:type="gramEnd"/>
      <w:r w:rsidRPr="006D7128">
        <w:rPr>
          <w:rFonts w:ascii="Consolas" w:eastAsia="Times New Roman" w:hAnsi="Consolas" w:cs="Times New Roman"/>
          <w:color w:val="D4D4D4"/>
          <w:sz w:val="21"/>
          <w:szCs w:val="21"/>
          <w:lang w:val="en-US" w:eastAsia="da-DK"/>
        </w:rPr>
        <w:t>(</w:t>
      </w:r>
      <w:r w:rsidRPr="006D7128">
        <w:rPr>
          <w:rFonts w:ascii="Consolas" w:eastAsia="Times New Roman" w:hAnsi="Consolas" w:cs="Times New Roman"/>
          <w:color w:val="CE9178"/>
          <w:sz w:val="21"/>
          <w:szCs w:val="21"/>
          <w:lang w:val="en-US" w:eastAsia="da-DK"/>
        </w:rPr>
        <w:t>"Variabler.energidrik = "</w:t>
      </w:r>
      <w:r w:rsidRPr="006D7128">
        <w:rPr>
          <w:rFonts w:ascii="Consolas" w:eastAsia="Times New Roman" w:hAnsi="Consolas" w:cs="Times New Roman"/>
          <w:color w:val="D4D4D4"/>
          <w:sz w:val="21"/>
          <w:szCs w:val="21"/>
          <w:lang w:val="en-US" w:eastAsia="da-DK"/>
        </w:rPr>
        <w:t> + </w:t>
      </w:r>
      <w:r w:rsidRPr="006D7128">
        <w:rPr>
          <w:rFonts w:ascii="Consolas" w:eastAsia="Times New Roman" w:hAnsi="Consolas" w:cs="Times New Roman"/>
          <w:color w:val="4EC9B0"/>
          <w:sz w:val="21"/>
          <w:szCs w:val="21"/>
          <w:lang w:val="en-US" w:eastAsia="da-DK"/>
        </w:rPr>
        <w:t>str</w:t>
      </w:r>
      <w:r w:rsidRPr="006D7128">
        <w:rPr>
          <w:rFonts w:ascii="Consolas" w:eastAsia="Times New Roman" w:hAnsi="Consolas" w:cs="Times New Roman"/>
          <w:color w:val="D4D4D4"/>
          <w:sz w:val="21"/>
          <w:szCs w:val="21"/>
          <w:lang w:val="en-US" w:eastAsia="da-DK"/>
        </w:rPr>
        <w:t>(Variabler.energidrik) + </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7BA7D"/>
          <w:sz w:val="21"/>
          <w:szCs w:val="21"/>
          <w:lang w:val="en-US" w:eastAsia="da-DK"/>
        </w:rPr>
        <w:t>\n</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4D4D4"/>
          <w:sz w:val="21"/>
          <w:szCs w:val="21"/>
          <w:lang w:val="en-US" w:eastAsia="da-DK"/>
        </w:rPr>
        <w:t>)</w:t>
      </w:r>
    </w:p>
    <w:p w14:paraId="146D6E94" w14:textId="77777777" w:rsidR="007A1C60" w:rsidRPr="00D737D3" w:rsidRDefault="007A1C60" w:rsidP="007A1C60">
      <w:pPr>
        <w:rPr>
          <w:lang w:val="en-US"/>
        </w:rPr>
      </w:pPr>
    </w:p>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xml:space="preserve">, </w:t>
      </w:r>
      <w:proofErr w:type="spellStart"/>
      <w:r w:rsidRPr="00D737D3">
        <w:rPr>
          <w:lang w:val="en-US"/>
        </w:rPr>
        <w:t>e</w:t>
      </w:r>
      <w:r w:rsidR="00FA015B" w:rsidRPr="00D737D3">
        <w:rPr>
          <w:lang w:val="en-US"/>
        </w:rPr>
        <w:t>lif</w:t>
      </w:r>
      <w:proofErr w:type="spellEnd"/>
      <w:r w:rsidRPr="00D737D3">
        <w:rPr>
          <w:lang w:val="en-US"/>
        </w:rPr>
        <w:t xml:space="preserve"> </w:t>
      </w:r>
      <w:proofErr w:type="spellStart"/>
      <w:r w:rsidRPr="00D737D3">
        <w:rPr>
          <w:lang w:val="en-US"/>
        </w:rPr>
        <w:t>og</w:t>
      </w:r>
      <w:proofErr w:type="spellEnd"/>
      <w:r w:rsidRPr="00D737D3">
        <w:rPr>
          <w:lang w:val="en-US"/>
        </w:rPr>
        <w:t xml:space="preserve">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rsidRPr="003F207D">
        <w:rPr>
          <w:lang w:val="en-US"/>
        </w:rPr>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pg.event.get</w:t>
      </w:r>
      <w:proofErr w:type="spellEnd"/>
      <w:r w:rsidRPr="00566DF9">
        <w:rPr>
          <w:rFonts w:ascii="Consolas" w:eastAsia="Times New Roman" w:hAnsi="Consolas" w:cs="Times New Roman"/>
          <w:color w:val="D4D4D4"/>
          <w:sz w:val="21"/>
          <w:szCs w:val="21"/>
          <w:lang w:val="en-US" w:eastAsia="da-DK"/>
        </w:rPr>
        <w:t>(</w:t>
      </w:r>
      <w:proofErr w:type="gramEnd"/>
      <w:r w:rsidRPr="00566DF9">
        <w:rPr>
          <w:rFonts w:ascii="Consolas" w:eastAsia="Times New Roman" w:hAnsi="Consolas" w:cs="Times New Roman"/>
          <w:color w:val="D4D4D4"/>
          <w:sz w:val="21"/>
          <w:szCs w:val="21"/>
          <w:lang w:val="en-US" w:eastAsia="da-DK"/>
        </w:rPr>
        <w: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lastRenderedPageBreak/>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event.type</w:t>
      </w:r>
      <w:proofErr w:type="spellEnd"/>
      <w:proofErr w:type="gramEnd"/>
      <w:r w:rsidRPr="00566DF9">
        <w:rPr>
          <w:rFonts w:ascii="Consolas" w:eastAsia="Times New Roman" w:hAnsi="Consolas" w:cs="Times New Roman"/>
          <w:color w:val="D4D4D4"/>
          <w:sz w:val="21"/>
          <w:szCs w:val="21"/>
          <w:lang w:val="en-US" w:eastAsia="da-DK"/>
        </w:rPr>
        <w:t> == </w:t>
      </w:r>
      <w:proofErr w:type="spellStart"/>
      <w:r w:rsidRPr="00566DF9">
        <w:rPr>
          <w:rFonts w:ascii="Consolas" w:eastAsia="Times New Roman" w:hAnsi="Consolas" w:cs="Times New Roman"/>
          <w:color w:val="D4D4D4"/>
          <w:sz w:val="21"/>
          <w:szCs w:val="21"/>
          <w:lang w:val="en-US" w:eastAsia="da-DK"/>
        </w:rPr>
        <w:t>pg.QUIT</w:t>
      </w:r>
      <w:proofErr w:type="spellEnd"/>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w:t>
      </w:r>
      <w:proofErr w:type="spellStart"/>
      <w:r w:rsidRPr="00566DF9">
        <w:rPr>
          <w:rFonts w:ascii="Consolas" w:eastAsia="Times New Roman" w:hAnsi="Consolas" w:cs="Times New Roman"/>
          <w:color w:val="D4D4D4"/>
          <w:sz w:val="21"/>
          <w:szCs w:val="21"/>
          <w:lang w:val="en-US" w:eastAsia="da-DK"/>
        </w:rPr>
        <w:t>pg.K_ESCAPE</w:t>
      </w:r>
      <w:proofErr w:type="spellEnd"/>
      <w:r w:rsidRPr="00566DF9">
        <w:rPr>
          <w:rFonts w:ascii="Consolas" w:eastAsia="Times New Roman" w:hAnsi="Consolas" w:cs="Times New Roman"/>
          <w:color w:val="D4D4D4"/>
          <w:sz w:val="21"/>
          <w:szCs w:val="21"/>
          <w:lang w:val="en-US" w:eastAsia="da-DK"/>
        </w:rPr>
        <w:t>]:</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proofErr w:type="spellStart"/>
      <w:r w:rsidRPr="00566DF9">
        <w:rPr>
          <w:rFonts w:ascii="Consolas" w:eastAsia="Times New Roman" w:hAnsi="Consolas" w:cs="Times New Roman"/>
          <w:color w:val="D4D4D4"/>
          <w:sz w:val="21"/>
          <w:szCs w:val="21"/>
          <w:lang w:val="en-US" w:eastAsia="da-DK"/>
        </w:rPr>
        <w:t>Menu.pygameMenuStart</w:t>
      </w:r>
      <w:proofErr w:type="spellEnd"/>
      <w:r w:rsidRPr="00566DF9">
        <w:rPr>
          <w:rFonts w:ascii="Consolas" w:eastAsia="Times New Roman" w:hAnsi="Consolas" w:cs="Times New Roman"/>
          <w:color w:val="D4D4D4"/>
          <w:sz w:val="21"/>
          <w:szCs w:val="21"/>
          <w:lang w:val="en-US" w:eastAsia="da-DK"/>
        </w:rPr>
        <w: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proofErr w:type="spellStart"/>
      <w:r w:rsidRPr="00227FDE">
        <w:rPr>
          <w:lang w:val="en-US"/>
        </w:rPr>
        <w:t>Funktioner</w:t>
      </w:r>
      <w:proofErr w:type="spellEnd"/>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proofErr w:type="gramStart"/>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walkAllowed_A</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walkAllowed_S</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walkAllowed_W</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eatingAllowed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broByggerCoolDown</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pg.mixer.music.set_</w:t>
      </w:r>
      <w:proofErr w:type="gramStart"/>
      <w:r w:rsidRPr="00E64012">
        <w:rPr>
          <w:rFonts w:ascii="Consolas" w:eastAsia="Times New Roman" w:hAnsi="Consolas" w:cs="Times New Roman"/>
          <w:color w:val="D4D4D4"/>
          <w:sz w:val="21"/>
          <w:szCs w:val="21"/>
          <w:lang w:val="en-US" w:eastAsia="da-DK"/>
        </w:rPr>
        <w:t>volume</w:t>
      </w:r>
      <w:proofErr w:type="spellEnd"/>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proofErr w:type="spellStart"/>
      <w:r w:rsidRPr="008721D6">
        <w:rPr>
          <w:rFonts w:ascii="Consolas" w:eastAsia="Times New Roman" w:hAnsi="Consolas" w:cs="Times New Roman"/>
          <w:color w:val="4EC9B0"/>
          <w:sz w:val="21"/>
          <w:szCs w:val="21"/>
          <w:lang w:val="en-US" w:eastAsia="da-DK"/>
        </w:rPr>
        <w:t>smark</w:t>
      </w:r>
      <w:proofErr w:type="spellEnd"/>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proofErr w:type="gramStart"/>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w:t>
      </w:r>
      <w:proofErr w:type="gramEnd"/>
      <w:r w:rsidRPr="008721D6">
        <w:rPr>
          <w:rFonts w:ascii="Consolas" w:eastAsia="Times New Roman" w:hAnsi="Consolas" w:cs="Times New Roman"/>
          <w:color w:val="DCDCAA"/>
          <w:sz w:val="21"/>
          <w:szCs w:val="21"/>
          <w:lang w:val="en-US" w:eastAsia="da-DK"/>
        </w:rPr>
        <w:t>_</w:t>
      </w:r>
      <w:proofErr w:type="spellStart"/>
      <w:r w:rsidRPr="008721D6">
        <w:rPr>
          <w:rFonts w:ascii="Consolas" w:eastAsia="Times New Roman" w:hAnsi="Consolas" w:cs="Times New Roman"/>
          <w:color w:val="DCDCAA"/>
          <w:sz w:val="21"/>
          <w:szCs w:val="21"/>
          <w:lang w:val="en-US" w:eastAsia="da-DK"/>
        </w:rPr>
        <w:t>init</w:t>
      </w:r>
      <w:proofErr w:type="spellEnd"/>
      <w:r w:rsidRPr="008721D6">
        <w:rPr>
          <w:rFonts w:ascii="Consolas" w:eastAsia="Times New Roman" w:hAnsi="Consolas" w:cs="Times New Roman"/>
          <w:color w:val="DCDCAA"/>
          <w:sz w:val="21"/>
          <w:szCs w:val="21"/>
          <w:lang w:val="en-US" w:eastAsia="da-DK"/>
        </w:rPr>
        <w: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author="Unknown"/>
          <w:lang w:val="en-US"/>
        </w:rPr>
      </w:pPr>
    </w:p>
    <w:p w14:paraId="238E85D2" w14:textId="569898FD" w:rsidR="007E6BD3" w:rsidRDefault="00AF6F62" w:rsidP="00EC2D65">
      <w:pPr>
        <w:pStyle w:val="Overskrift2"/>
      </w:pPr>
      <w:bookmarkStart w:id="13" w:name="_Toc42099097"/>
      <w:r>
        <w:t>Eksempler på specifikke funktioner</w:t>
      </w:r>
      <w:r w:rsidR="008866E3">
        <w:t xml:space="preserve"> og </w:t>
      </w:r>
      <w:proofErr w:type="spellStart"/>
      <w:r w:rsidR="008866E3">
        <w:t>classes</w:t>
      </w:r>
      <w:proofErr w:type="spellEnd"/>
      <w:r>
        <w:t xml:space="preserve"> i koden, og hvad de gør</w:t>
      </w:r>
      <w:bookmarkEnd w:id="13"/>
    </w:p>
    <w:p w14:paraId="3FBF7600" w14:textId="6BBEA799" w:rsidR="003840D6" w:rsidRDefault="006B11BE" w:rsidP="003840D6">
      <w:proofErr w:type="spellStart"/>
      <w:r>
        <w:t>Healthbar</w:t>
      </w:r>
      <w:proofErr w:type="spellEnd"/>
      <w:r>
        <w:t>:</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w:t>
      </w:r>
      <w:proofErr w:type="spellStart"/>
      <w:r w:rsidR="00567C89">
        <w:t>healthBarFront</w:t>
      </w:r>
      <w:proofErr w:type="spellEnd"/>
      <w:r w:rsidR="00567C89">
        <w: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CDCAA"/>
          <w:sz w:val="21"/>
          <w:szCs w:val="21"/>
          <w:lang w:val="en-US" w:eastAsia="da-DK"/>
        </w:rPr>
        <w:t>healthBar</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Variabler.health</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6D700C54" w:rsidR="00D16626" w:rsidRDefault="00D16626" w:rsidP="00D16626">
      <w:pPr>
        <w:pStyle w:val="Listeafsnit"/>
        <w:numPr>
          <w:ilvl w:val="0"/>
          <w:numId w:val="3"/>
        </w:numPr>
      </w:pPr>
      <w:r w:rsidRPr="00D16626">
        <w:t>Animationerne for spilleren er d</w:t>
      </w:r>
      <w:r>
        <w:t xml:space="preserve">efineret som en liste af billeder. </w:t>
      </w:r>
      <w:r w:rsidR="00A5213A">
        <w:t>Variablen ”</w:t>
      </w:r>
      <w:proofErr w:type="spellStart"/>
      <w:r w:rsidR="00A5213A">
        <w:t>walkCount</w:t>
      </w:r>
      <w:proofErr w:type="spellEnd"/>
      <w:r w:rsidR="00A5213A">
        <w:t xml:space="preserve">” tæller hver gang der går </w:t>
      </w:r>
      <w:r w:rsidR="00D539A9">
        <w:t>en frame</w:t>
      </w:r>
      <w:r w:rsidR="00A5213A">
        <w:t xml:space="preserve">. Billedet som vises i </w:t>
      </w:r>
      <w:r w:rsidR="00D539A9">
        <w:t>animationen,</w:t>
      </w:r>
      <w:r w:rsidR="00A5213A">
        <w:t xml:space="preserve"> er så defineret som </w:t>
      </w:r>
      <w:proofErr w:type="spellStart"/>
      <w:r w:rsidR="00A5213A">
        <w:t>walkCount</w:t>
      </w:r>
      <w:proofErr w:type="spellEnd"/>
      <w:r w:rsidR="000F2570">
        <w:t xml:space="preserve"> divideret med 3. Det vil for eksempel sige at hvis </w:t>
      </w:r>
      <w:proofErr w:type="spellStart"/>
      <w:r w:rsidR="000F2570">
        <w:t>walk</w:t>
      </w:r>
      <w:r w:rsidR="00D539A9">
        <w:t>C</w:t>
      </w:r>
      <w:r w:rsidR="000F2570">
        <w:t>ount</w:t>
      </w:r>
      <w:proofErr w:type="spellEnd"/>
      <w:r w:rsidR="000F2570">
        <w:t xml:space="preserve"> er </w:t>
      </w:r>
      <w:r w:rsidR="00256DC9">
        <w:t xml:space="preserve">12, </w:t>
      </w:r>
      <w:r w:rsidR="00CA71C1">
        <w:t xml:space="preserve">så vil </w:t>
      </w:r>
      <w:r w:rsidR="00A820EC">
        <w:t xml:space="preserve">plads nummer </w:t>
      </w:r>
      <w:r w:rsidR="00025FCB">
        <w:t xml:space="preserve">4 i listen blive valgt. </w:t>
      </w:r>
      <w:r w:rsidR="00D539A9">
        <w:t xml:space="preserve">Desuden bliver </w:t>
      </w:r>
      <w:proofErr w:type="spellStart"/>
      <w:proofErr w:type="gramStart"/>
      <w:r w:rsidR="00D539A9">
        <w:t>healthbar</w:t>
      </w:r>
      <w:proofErr w:type="spellEnd"/>
      <w:r w:rsidR="00D539A9">
        <w:t>(</w:t>
      </w:r>
      <w:proofErr w:type="gramEnd"/>
      <w:r w:rsidR="00D539A9">
        <w:t xml:space="preserve">)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lastRenderedPageBreak/>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proofErr w:type="gramStart"/>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proofErr w:type="gramEnd"/>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roofErr w:type="spellEnd"/>
      <w:proofErr w:type="gramEnd"/>
      <w:r w:rsidRPr="00A5213A">
        <w:rPr>
          <w:rFonts w:ascii="Consolas" w:eastAsia="Times New Roman" w:hAnsi="Consolas" w:cs="Times New Roman"/>
          <w:color w:val="D4D4D4"/>
          <w:sz w:val="21"/>
          <w:szCs w:val="21"/>
          <w:lang w:val="en-US" w:eastAsia="da-DK"/>
        </w:rPr>
        <w:t>):</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roofErr w:type="spellEnd"/>
      <w:proofErr w:type="gramEnd"/>
      <w:r w:rsidRPr="00A5213A">
        <w:rPr>
          <w:rFonts w:ascii="Consolas" w:eastAsia="Times New Roman" w:hAnsi="Consolas" w:cs="Times New Roman"/>
          <w:color w:val="D4D4D4"/>
          <w:sz w:val="21"/>
          <w:szCs w:val="21"/>
          <w:lang w:val="en-US" w:eastAsia="da-DK"/>
        </w:rPr>
        <w:t>:</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roofErr w:type="spellEnd"/>
      <w:proofErr w:type="gramEnd"/>
      <w:r w:rsidRPr="00D16626">
        <w:rPr>
          <w:rFonts w:ascii="Consolas" w:eastAsia="Times New Roman" w:hAnsi="Consolas" w:cs="Times New Roman"/>
          <w:color w:val="D4D4D4"/>
          <w:sz w:val="21"/>
          <w:szCs w:val="21"/>
          <w:lang w:val="en-US" w:eastAsia="da-DK"/>
        </w:rPr>
        <w:t>:</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markStandDown</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markStandUp</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markStandRight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markStandLeft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roofErr w:type="spellEnd"/>
      <w:proofErr w:type="gramEnd"/>
      <w:r w:rsidRPr="00D16626">
        <w:rPr>
          <w:rFonts w:ascii="Consolas" w:eastAsia="Times New Roman" w:hAnsi="Consolas" w:cs="Times New Roman"/>
          <w:color w:val="D4D4D4"/>
          <w:sz w:val="21"/>
          <w:szCs w:val="21"/>
          <w:lang w:eastAsia="da-DK"/>
        </w:rPr>
        <w:t>()</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w:t>
      </w:r>
      <w:proofErr w:type="spellStart"/>
      <w:proofErr w:type="gramStart"/>
      <w:r w:rsidR="00132CDB">
        <w:t>draw</w:t>
      </w:r>
      <w:proofErr w:type="spellEnd"/>
      <w:r w:rsidR="00132CDB">
        <w:t>(</w:t>
      </w:r>
      <w:proofErr w:type="spellStart"/>
      <w:proofErr w:type="gramEnd"/>
      <w:r w:rsidR="00132CDB">
        <w:t>self</w:t>
      </w:r>
      <w:proofErr w:type="spellEnd"/>
      <w:r w:rsidR="00132CDB">
        <w:t xml:space="preserve">, </w:t>
      </w:r>
      <w:proofErr w:type="spellStart"/>
      <w:r w:rsidR="00132CDB">
        <w:t>win</w:t>
      </w:r>
      <w:proofErr w:type="spellEnd"/>
      <w:r w:rsidR="00132CDB">
        <w:t xml:space="preserve">),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inventoryPizza</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inventoryKaffe</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inventoryX</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inventoryY</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pizzaInvCount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Variabler.pizza</w:t>
      </w:r>
      <w:proofErr w:type="spellEnd"/>
      <w:r w:rsidRPr="0048095D">
        <w:rPr>
          <w:rFonts w:ascii="Consolas" w:eastAsia="Times New Roman" w:hAnsi="Consolas" w:cs="Times New Roman"/>
          <w:color w:val="D4D4D4"/>
          <w:sz w:val="21"/>
          <w:szCs w:val="21"/>
          <w:lang w:val="en-US" w:eastAsia="da-DK"/>
        </w:rPr>
        <w:t>)</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burgerInvCount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Variabler.burger</w:t>
      </w:r>
      <w:proofErr w:type="spellEnd"/>
      <w:r w:rsidRPr="0048095D">
        <w:rPr>
          <w:rFonts w:ascii="Consolas" w:eastAsia="Times New Roman" w:hAnsi="Consolas" w:cs="Times New Roman"/>
          <w:color w:val="D4D4D4"/>
          <w:sz w:val="21"/>
          <w:szCs w:val="21"/>
          <w:lang w:val="en-US" w:eastAsia="da-DK"/>
        </w:rPr>
        <w:t>)</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kaffeInvCount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Variabler.kaffe</w:t>
      </w:r>
      <w:proofErr w:type="spellEnd"/>
      <w:r w:rsidRPr="0048095D">
        <w:rPr>
          <w:rFonts w:ascii="Consolas" w:eastAsia="Times New Roman" w:hAnsi="Consolas" w:cs="Times New Roman"/>
          <w:color w:val="D4D4D4"/>
          <w:sz w:val="21"/>
          <w:szCs w:val="21"/>
          <w:lang w:val="en-US" w:eastAsia="da-DK"/>
        </w:rPr>
        <w:t>)</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energidrikInvCount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Variabler.energidrik</w:t>
      </w:r>
      <w:proofErr w:type="spellEnd"/>
      <w:r w:rsidRPr="0048095D">
        <w:rPr>
          <w:rFonts w:ascii="Consolas" w:eastAsia="Times New Roman" w:hAnsi="Consolas" w:cs="Times New Roman"/>
          <w:color w:val="D4D4D4"/>
          <w:sz w:val="21"/>
          <w:szCs w:val="21"/>
          <w:lang w:val="en-US" w:eastAsia="da-DK"/>
        </w:rPr>
        <w:t>)</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roofErr w:type="spellEnd"/>
      <w:proofErr w:type="gramEnd"/>
      <w:r w:rsidRPr="0048095D">
        <w:rPr>
          <w:rFonts w:ascii="Consolas" w:eastAsia="Times New Roman" w:hAnsi="Consolas" w:cs="Times New Roman"/>
          <w:color w:val="D4D4D4"/>
          <w:sz w:val="21"/>
          <w:szCs w:val="21"/>
          <w:lang w:val="en-US" w:eastAsia="da-DK"/>
        </w:rPr>
        <w: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roofErr w:type="spellEnd"/>
      <w:proofErr w:type="gramEnd"/>
      <w:r w:rsidRPr="0048095D">
        <w:rPr>
          <w:rFonts w:ascii="Consolas" w:eastAsia="Times New Roman" w:hAnsi="Consolas" w:cs="Times New Roman"/>
          <w:color w:val="D4D4D4"/>
          <w:sz w:val="21"/>
          <w:szCs w:val="21"/>
          <w:lang w:val="en-US" w:eastAsia="da-DK"/>
        </w:rPr>
        <w: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roofErr w:type="spellEnd"/>
      <w:proofErr w:type="gramEnd"/>
      <w:r w:rsidRPr="0048095D">
        <w:rPr>
          <w:rFonts w:ascii="Consolas" w:eastAsia="Times New Roman" w:hAnsi="Consolas" w:cs="Times New Roman"/>
          <w:color w:val="D4D4D4"/>
          <w:sz w:val="21"/>
          <w:szCs w:val="21"/>
          <w:lang w:val="en-US" w:eastAsia="da-DK"/>
        </w:rPr>
        <w: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roofErr w:type="spellEnd"/>
      <w:proofErr w:type="gramEnd"/>
      <w:r w:rsidRPr="0048095D">
        <w:rPr>
          <w:rFonts w:ascii="Consolas" w:eastAsia="Times New Roman" w:hAnsi="Consolas" w:cs="Times New Roman"/>
          <w:color w:val="D4D4D4"/>
          <w:sz w:val="21"/>
          <w:szCs w:val="21"/>
          <w:lang w:eastAsia="da-DK"/>
        </w:rPr>
        <w:t>()</w:t>
      </w:r>
    </w:p>
    <w:p w14:paraId="7E45798C" w14:textId="77777777" w:rsidR="001B54A9" w:rsidRDefault="001B54A9" w:rsidP="001B54A9">
      <w:bookmarkStart w:id="14" w:name="_Toc42099098"/>
    </w:p>
    <w:p w14:paraId="1CA8C3CC" w14:textId="77E45BC3" w:rsidR="006871AD" w:rsidRDefault="0035460F" w:rsidP="001B54A9">
      <w:r w:rsidRPr="0035460F">
        <w:rPr>
          <w:highlight w:val="red"/>
        </w:rPr>
        <w:t>NOTE: HVIS MADS HAR FUNKTIONER HAN VIL HAVE IND, SÅ ER DET HER</w:t>
      </w:r>
      <w:r w:rsidR="006871AD">
        <w:br w:type="page"/>
      </w:r>
    </w:p>
    <w:p w14:paraId="030A801F" w14:textId="291EC643" w:rsidR="005509DF" w:rsidRPr="003F75E1" w:rsidRDefault="003840D6" w:rsidP="00C81CD0">
      <w:pPr>
        <w:pStyle w:val="Overskrift1"/>
        <w:rPr>
          <w:sz w:val="48"/>
          <w:szCs w:val="48"/>
        </w:rPr>
      </w:pPr>
      <w:r w:rsidRPr="003F75E1">
        <w:rPr>
          <w:sz w:val="48"/>
          <w:szCs w:val="48"/>
        </w:rPr>
        <w:lastRenderedPageBreak/>
        <w:t>Bilag - Hele vores kode:</w:t>
      </w:r>
      <w:bookmarkEnd w:id="14"/>
    </w:p>
    <w:p w14:paraId="6A16FBD6" w14:textId="0959868B" w:rsidR="00FB7A6F" w:rsidRPr="003F207D" w:rsidRDefault="00601FE5" w:rsidP="003F75E1">
      <w:pPr>
        <w:rPr>
          <w:b/>
          <w:bCs/>
          <w:sz w:val="28"/>
          <w:szCs w:val="28"/>
        </w:rPr>
      </w:pPr>
      <w:r>
        <w:rPr>
          <w:noProof/>
        </w:rPr>
        <w:drawing>
          <wp:anchor distT="0" distB="0" distL="114300" distR="114300" simplePos="0" relativeHeight="251523072" behindDoc="0" locked="0" layoutInCell="1" allowOverlap="1" wp14:anchorId="7715A0A5" wp14:editId="578E9B0E">
            <wp:simplePos x="0" y="0"/>
            <wp:positionH relativeFrom="column">
              <wp:posOffset>4018915</wp:posOffset>
            </wp:positionH>
            <wp:positionV relativeFrom="paragraph">
              <wp:posOffset>272415</wp:posOffset>
            </wp:positionV>
            <wp:extent cx="1958197" cy="1958197"/>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8197" cy="1958197"/>
                    </a:xfrm>
                    <a:prstGeom prst="rect">
                      <a:avLst/>
                    </a:prstGeom>
                    <a:noFill/>
                    <a:ln>
                      <a:noFill/>
                    </a:ln>
                  </pic:spPr>
                </pic:pic>
              </a:graphicData>
            </a:graphic>
            <wp14:sizeRelH relativeFrom="page">
              <wp14:pctWidth>0</wp14:pctWidth>
            </wp14:sizeRelH>
            <wp14:sizeRelV relativeFrom="page">
              <wp14:pctHeight>0</wp14:pctHeight>
            </wp14:sizeRelV>
          </wp:anchor>
        </w:drawing>
      </w:r>
      <w:r w:rsidR="00FB7A6F" w:rsidRPr="003F207D">
        <w:rPr>
          <w:b/>
          <w:bCs/>
          <w:sz w:val="28"/>
          <w:szCs w:val="28"/>
        </w:rPr>
        <w:t>__init__.py</w:t>
      </w:r>
      <w:r w:rsidR="003F75E1" w:rsidRPr="003F207D">
        <w:rPr>
          <w:b/>
          <w:bCs/>
          <w:sz w:val="28"/>
          <w:szCs w:val="28"/>
        </w:rPr>
        <w:t xml:space="preserve"> </w:t>
      </w:r>
      <w:r w:rsidR="003F75E1" w:rsidRPr="003F207D">
        <w:rPr>
          <w:sz w:val="28"/>
          <w:szCs w:val="28"/>
        </w:rPr>
        <w:t xml:space="preserve">- </w:t>
      </w:r>
      <w:r w:rsidR="007047D4" w:rsidRPr="003F207D">
        <w:rPr>
          <w:sz w:val="28"/>
          <w:szCs w:val="28"/>
        </w:rPr>
        <w:t>Tomt script - tillader imports</w:t>
      </w:r>
    </w:p>
    <w:p w14:paraId="0447DCBA" w14:textId="66E045CF" w:rsidR="00EC2D65" w:rsidRPr="007047D4" w:rsidRDefault="001060A3" w:rsidP="003F75E1">
      <w:pPr>
        <w:rPr>
          <w:b/>
          <w:bCs/>
          <w:sz w:val="28"/>
          <w:szCs w:val="28"/>
          <w:lang w:val="en-US"/>
        </w:rPr>
      </w:pPr>
      <w:r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r w:rsidR="003F75E1" w:rsidRPr="007047D4">
        <w:rPr>
          <w:sz w:val="28"/>
          <w:szCs w:val="28"/>
          <w:lang w:val="en-US"/>
        </w:rPr>
        <w:t xml:space="preserve">- Side </w:t>
      </w:r>
      <w:r w:rsidR="005A630F">
        <w:rPr>
          <w:sz w:val="28"/>
          <w:szCs w:val="28"/>
          <w:lang w:val="en-US"/>
        </w:rPr>
        <w:t>X</w:t>
      </w:r>
    </w:p>
    <w:p w14:paraId="3BEE8C6B" w14:textId="13A3C0FE"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r w:rsidR="003F75E1" w:rsidRPr="002D5C51">
        <w:rPr>
          <w:sz w:val="28"/>
          <w:szCs w:val="28"/>
          <w:lang w:val="en-US"/>
        </w:rPr>
        <w:t>- Side X-Y</w:t>
      </w:r>
    </w:p>
    <w:p w14:paraId="20F9384F" w14:textId="2323093D"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r w:rsidR="003F75E1" w:rsidRPr="006C13B9">
        <w:rPr>
          <w:sz w:val="28"/>
          <w:szCs w:val="28"/>
          <w:lang w:val="en-US"/>
        </w:rPr>
        <w:t>- Side X-Y</w:t>
      </w:r>
    </w:p>
    <w:p w14:paraId="5163F41E" w14:textId="721A0639" w:rsidR="001060A3" w:rsidRPr="006C13B9" w:rsidRDefault="001060A3" w:rsidP="003F75E1">
      <w:pPr>
        <w:rPr>
          <w:b/>
          <w:bCs/>
          <w:sz w:val="28"/>
          <w:szCs w:val="28"/>
          <w:lang w:val="en-US"/>
        </w:rPr>
      </w:pPr>
      <w:r w:rsidRPr="006C13B9">
        <w:rPr>
          <w:b/>
          <w:bCs/>
          <w:sz w:val="28"/>
          <w:szCs w:val="28"/>
          <w:lang w:val="en-US"/>
        </w:rPr>
        <w:t>Variabler.py</w:t>
      </w:r>
      <w:r w:rsidR="003F75E1" w:rsidRPr="006C13B9">
        <w:rPr>
          <w:b/>
          <w:bCs/>
          <w:sz w:val="28"/>
          <w:szCs w:val="28"/>
          <w:lang w:val="en-US"/>
        </w:rPr>
        <w:t xml:space="preserve"> </w:t>
      </w:r>
      <w:r w:rsidR="003F75E1" w:rsidRPr="006C13B9">
        <w:rPr>
          <w:sz w:val="28"/>
          <w:szCs w:val="28"/>
          <w:lang w:val="en-US"/>
        </w:rPr>
        <w:t>- Side X-Y</w:t>
      </w:r>
    </w:p>
    <w:p w14:paraId="6C860D2D" w14:textId="7C8E4BB2" w:rsidR="008C7B4B" w:rsidRPr="006C13B9" w:rsidRDefault="00B87A6A" w:rsidP="003F75E1">
      <w:pPr>
        <w:rPr>
          <w:b/>
          <w:bCs/>
          <w:sz w:val="28"/>
          <w:szCs w:val="28"/>
          <w:lang w:val="en-US"/>
        </w:rPr>
      </w:pPr>
      <w:r>
        <w:rPr>
          <w:noProof/>
        </w:rPr>
        <w:drawing>
          <wp:anchor distT="0" distB="0" distL="114300" distR="114300" simplePos="0" relativeHeight="251777024" behindDoc="0" locked="0" layoutInCell="1" allowOverlap="1" wp14:anchorId="4C5E93E9" wp14:editId="12A5C47B">
            <wp:simplePos x="0" y="0"/>
            <wp:positionH relativeFrom="column">
              <wp:posOffset>5490210</wp:posOffset>
            </wp:positionH>
            <wp:positionV relativeFrom="paragraph">
              <wp:posOffset>148590</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r w:rsidR="003F75E1" w:rsidRPr="006C13B9">
        <w:rPr>
          <w:sz w:val="28"/>
          <w:szCs w:val="28"/>
          <w:lang w:val="en-US"/>
        </w:rPr>
        <w:t>- Side X-Y</w:t>
      </w:r>
    </w:p>
    <w:p w14:paraId="0703988F" w14:textId="4D013030" w:rsidR="00D21AAF" w:rsidRPr="006C13B9" w:rsidRDefault="00B87A6A" w:rsidP="003F75E1">
      <w:pPr>
        <w:rPr>
          <w:b/>
          <w:bCs/>
          <w:sz w:val="28"/>
          <w:szCs w:val="28"/>
          <w:lang w:val="en-US"/>
        </w:rPr>
      </w:pPr>
      <w:r>
        <w:rPr>
          <w:noProof/>
        </w:rPr>
        <w:drawing>
          <wp:anchor distT="0" distB="0" distL="114300" distR="114300" simplePos="0" relativeHeight="251792384" behindDoc="0" locked="0" layoutInCell="1" allowOverlap="1" wp14:anchorId="75FA6793" wp14:editId="1A77A03F">
            <wp:simplePos x="0" y="0"/>
            <wp:positionH relativeFrom="margin">
              <wp:posOffset>5487035</wp:posOffset>
            </wp:positionH>
            <wp:positionV relativeFrom="paragraph">
              <wp:posOffset>230505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85216" behindDoc="0" locked="0" layoutInCell="1" allowOverlap="1" wp14:anchorId="1081AB1D" wp14:editId="692D9866">
            <wp:simplePos x="0" y="0"/>
            <wp:positionH relativeFrom="column">
              <wp:posOffset>4800600</wp:posOffset>
            </wp:positionH>
            <wp:positionV relativeFrom="paragraph">
              <wp:posOffset>30480</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r w:rsidR="003F75E1" w:rsidRPr="006C13B9">
        <w:rPr>
          <w:sz w:val="28"/>
          <w:szCs w:val="28"/>
          <w:lang w:val="en-US"/>
        </w:rPr>
        <w:t>- Side X-Y</w:t>
      </w:r>
    </w:p>
    <w:p w14:paraId="66B501AB" w14:textId="417BFF62"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r w:rsidR="003F75E1" w:rsidRPr="006C13B9">
        <w:rPr>
          <w:sz w:val="28"/>
          <w:szCs w:val="28"/>
          <w:lang w:val="en-US"/>
        </w:rPr>
        <w:t>- Side X-Y</w:t>
      </w:r>
      <w:r w:rsidR="00B87A6A" w:rsidRPr="00B87A6A">
        <w:rPr>
          <w:lang w:val="en-US"/>
        </w:rPr>
        <w:t xml:space="preserve"> </w:t>
      </w:r>
    </w:p>
    <w:p w14:paraId="56223AFD" w14:textId="5598DD43"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r w:rsidR="003F75E1" w:rsidRPr="006C13B9">
        <w:rPr>
          <w:sz w:val="28"/>
          <w:szCs w:val="28"/>
          <w:lang w:val="en-US"/>
        </w:rPr>
        <w:t>- Side X-Y</w:t>
      </w:r>
    </w:p>
    <w:p w14:paraId="46AA0B46" w14:textId="6179E061"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r w:rsidR="003F75E1" w:rsidRPr="006C13B9">
        <w:rPr>
          <w:sz w:val="28"/>
          <w:szCs w:val="28"/>
          <w:lang w:val="en-US"/>
        </w:rPr>
        <w:t>- Side X-Y</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4855723D" w14:textId="274886EB" w:rsidR="00D40E6A" w:rsidRDefault="00D40E6A">
      <w:pPr>
        <w:rPr>
          <w:lang w:val="en-US"/>
        </w:rPr>
      </w:pPr>
      <w:r>
        <w:rPr>
          <w:lang w:val="en-US"/>
        </w:rPr>
        <w:br w:type="page"/>
      </w:r>
    </w:p>
    <w:p w14:paraId="33375574" w14:textId="275F7A49" w:rsidR="00D40E6A" w:rsidRPr="00D00349" w:rsidRDefault="007047D4">
      <w:pPr>
        <w:rPr>
          <w:b/>
          <w:bCs/>
          <w:sz w:val="44"/>
          <w:szCs w:val="44"/>
        </w:rPr>
      </w:pPr>
      <w:r w:rsidRPr="00D00349">
        <w:rPr>
          <w:b/>
          <w:bCs/>
          <w:sz w:val="44"/>
          <w:szCs w:val="44"/>
        </w:rPr>
        <w:lastRenderedPageBreak/>
        <w:t>start</w:t>
      </w:r>
      <w:r w:rsidR="00915C38" w:rsidRPr="00D00349">
        <w:rPr>
          <w:b/>
          <w:bCs/>
          <w:sz w:val="44"/>
          <w:szCs w:val="44"/>
        </w:rPr>
        <w:t>.py</w:t>
      </w:r>
      <w:r w:rsidRPr="00D00349">
        <w:rPr>
          <w:b/>
          <w:bCs/>
          <w:sz w:val="44"/>
          <w:szCs w:val="44"/>
        </w:rPr>
        <w:t>:</w:t>
      </w:r>
    </w:p>
    <w:p w14:paraId="37C5A1DA" w14:textId="0B158A6F"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C586C0"/>
          <w:sz w:val="21"/>
          <w:szCs w:val="21"/>
          <w:lang w:eastAsia="da-DK"/>
        </w:rPr>
        <w:t>import</w:t>
      </w:r>
      <w:r w:rsidRPr="005A630F">
        <w:rPr>
          <w:rFonts w:ascii="Consolas" w:eastAsia="Times New Roman" w:hAnsi="Consolas" w:cs="Times New Roman"/>
          <w:color w:val="D4D4D4"/>
          <w:sz w:val="21"/>
          <w:szCs w:val="21"/>
          <w:lang w:eastAsia="da-DK"/>
        </w:rPr>
        <w:t> Menu</w:t>
      </w:r>
    </w:p>
    <w:p w14:paraId="33DEE87C" w14:textId="77777777"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D4D4D4"/>
          <w:sz w:val="21"/>
          <w:szCs w:val="21"/>
          <w:lang w:eastAsia="da-DK"/>
        </w:rPr>
        <w:t>Menu.pygameMenuStart() </w:t>
      </w:r>
      <w:r w:rsidRPr="005A630F">
        <w:rPr>
          <w:rFonts w:ascii="Consolas" w:eastAsia="Times New Roman" w:hAnsi="Consolas" w:cs="Times New Roman"/>
          <w:color w:val="6A9955"/>
          <w:sz w:val="21"/>
          <w:szCs w:val="21"/>
          <w:lang w:eastAsia="da-DK"/>
        </w:rPr>
        <w:t>#start.py findes så menu importerer korrekt</w:t>
      </w:r>
    </w:p>
    <w:p w14:paraId="7C3D2DEA" w14:textId="09D520E8" w:rsidR="007047D4" w:rsidRDefault="007047D4">
      <w:pPr>
        <w:rPr>
          <w:rStyle w:val="Strk"/>
          <w:sz w:val="24"/>
          <w:szCs w:val="24"/>
        </w:rPr>
      </w:pPr>
    </w:p>
    <w:p w14:paraId="3E1A7979" w14:textId="772428FD" w:rsidR="005A630F" w:rsidRPr="00D00349" w:rsidRDefault="005A630F" w:rsidP="005A630F">
      <w:pPr>
        <w:rPr>
          <w:b/>
          <w:bCs/>
          <w:sz w:val="44"/>
          <w:szCs w:val="44"/>
        </w:rPr>
      </w:pPr>
      <w:r>
        <w:rPr>
          <w:b/>
          <w:bCs/>
          <w:sz w:val="44"/>
          <w:szCs w:val="44"/>
        </w:rPr>
        <w:t>Tekst</w:t>
      </w:r>
      <w:r w:rsidRPr="00D00349">
        <w:rPr>
          <w:b/>
          <w:bCs/>
          <w:sz w:val="44"/>
          <w:szCs w:val="44"/>
        </w:rPr>
        <w:t>.py:</w:t>
      </w:r>
    </w:p>
    <w:p w14:paraId="24EBC4CD" w14:textId="74583E4F" w:rsidR="005A630F" w:rsidRPr="00915C38" w:rsidRDefault="005A630F">
      <w:pPr>
        <w:rPr>
          <w:rStyle w:val="Strk"/>
          <w:sz w:val="24"/>
          <w:szCs w:val="24"/>
        </w:rPr>
      </w:pPr>
    </w:p>
    <w:sectPr w:rsidR="005A630F" w:rsidRPr="00915C38">
      <w:headerReference w:type="default" r:id="rId67"/>
      <w:footerReference w:type="default" r:id="rId6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761CBC" w14:textId="77777777" w:rsidR="007F348A" w:rsidRDefault="007F348A" w:rsidP="007E6BD3">
      <w:pPr>
        <w:spacing w:after="0" w:line="240" w:lineRule="auto"/>
      </w:pPr>
      <w:r>
        <w:separator/>
      </w:r>
    </w:p>
  </w:endnote>
  <w:endnote w:type="continuationSeparator" w:id="0">
    <w:p w14:paraId="30CCD6D7" w14:textId="77777777" w:rsidR="007F348A" w:rsidRDefault="007F348A" w:rsidP="007E6BD3">
      <w:pPr>
        <w:spacing w:after="0" w:line="240" w:lineRule="auto"/>
      </w:pPr>
      <w:r>
        <w:continuationSeparator/>
      </w:r>
    </w:p>
  </w:endnote>
  <w:endnote w:type="continuationNotice" w:id="1">
    <w:p w14:paraId="5DBAA1AC" w14:textId="77777777" w:rsidR="007F348A" w:rsidRDefault="007F34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7E6BD3" w:rsidRDefault="007E6BD3"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3E13A" w14:textId="77777777" w:rsidR="007F348A" w:rsidRDefault="007F348A" w:rsidP="007E6BD3">
      <w:pPr>
        <w:spacing w:after="0" w:line="240" w:lineRule="auto"/>
      </w:pPr>
      <w:r>
        <w:separator/>
      </w:r>
    </w:p>
  </w:footnote>
  <w:footnote w:type="continuationSeparator" w:id="0">
    <w:p w14:paraId="66328EAB" w14:textId="77777777" w:rsidR="007F348A" w:rsidRDefault="007F348A" w:rsidP="007E6BD3">
      <w:pPr>
        <w:spacing w:after="0" w:line="240" w:lineRule="auto"/>
      </w:pPr>
      <w:r>
        <w:continuationSeparator/>
      </w:r>
    </w:p>
  </w:footnote>
  <w:footnote w:type="continuationNotice" w:id="1">
    <w:p w14:paraId="360CE3F7" w14:textId="77777777" w:rsidR="007F348A" w:rsidRDefault="007F34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FA47F6" w:rsidRDefault="00FA47F6">
    <w:pPr>
      <w:pStyle w:val="Sidehoved"/>
      <w:rPr>
        <w:lang w:val="en-US"/>
      </w:rPr>
    </w:pPr>
    <w:r w:rsidRPr="008145A9">
      <w:rPr>
        <w:lang w:val="en-US"/>
      </w:rPr>
      <w:t xml:space="preserve">Life of Mark - </w:t>
    </w:r>
    <w:r w:rsidR="008145A9" w:rsidRPr="008145A9">
      <w:rPr>
        <w:lang w:val="en-US"/>
      </w:rPr>
      <w:t xml:space="preserve">The </w:t>
    </w:r>
    <w:r w:rsidR="008145A9">
      <w:rPr>
        <w:lang w:val="en-US"/>
      </w:rPr>
      <w:t>List</w:t>
    </w:r>
    <w:r w:rsidR="006B1A82">
      <w:rPr>
        <w:lang w:val="en-US"/>
      </w:rPr>
      <w:t xml:space="preserve"> - Synopsis</w:t>
    </w:r>
  </w:p>
  <w:p w14:paraId="5FD02802" w14:textId="303B10DD" w:rsidR="008145A9" w:rsidRDefault="008145A9" w:rsidP="006B1A82">
    <w:pPr>
      <w:pStyle w:val="Sidehoved"/>
      <w:rPr>
        <w:lang w:val="en-US"/>
      </w:rPr>
    </w:pPr>
    <w:r>
      <w:rPr>
        <w:lang w:val="en-US"/>
      </w:rPr>
      <w:t>Hodyah, Lac, Mads, Kristian H</w:t>
    </w:r>
  </w:p>
  <w:p w14:paraId="6502CAAB" w14:textId="3AEFDC85" w:rsidR="006B1A82" w:rsidRPr="008145A9" w:rsidRDefault="006C13B9"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EA2"/>
    <w:rsid w:val="000034CC"/>
    <w:rsid w:val="00025FCB"/>
    <w:rsid w:val="00034FE9"/>
    <w:rsid w:val="00045CDD"/>
    <w:rsid w:val="00046D12"/>
    <w:rsid w:val="00063821"/>
    <w:rsid w:val="0007581B"/>
    <w:rsid w:val="000963AA"/>
    <w:rsid w:val="000A44B8"/>
    <w:rsid w:val="000B7FFD"/>
    <w:rsid w:val="000C43C4"/>
    <w:rsid w:val="000D4C9C"/>
    <w:rsid w:val="000D5BDF"/>
    <w:rsid w:val="000D68CF"/>
    <w:rsid w:val="000D6A7F"/>
    <w:rsid w:val="000E3147"/>
    <w:rsid w:val="000F15E9"/>
    <w:rsid w:val="000F2570"/>
    <w:rsid w:val="000F7F02"/>
    <w:rsid w:val="00105B33"/>
    <w:rsid w:val="001060A3"/>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207D"/>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7F348A"/>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603A"/>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521"/>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B3BAF"/>
    <w:rsid w:val="00DB3F4D"/>
    <w:rsid w:val="00DD092A"/>
    <w:rsid w:val="00DE0F51"/>
    <w:rsid w:val="00DE61B1"/>
    <w:rsid w:val="00DE62DE"/>
    <w:rsid w:val="00DF71E7"/>
    <w:rsid w:val="00E0076E"/>
    <w:rsid w:val="00E0537E"/>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basedOn w:val="Standardskrifttypeiafsnit"/>
    <w:uiPriority w:val="22"/>
    <w:qFormat/>
    <w:rsid w:val="00915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2.emf"/><Relationship Id="rId50" Type="http://schemas.openxmlformats.org/officeDocument/2006/relationships/oleObject" Target="embeddings/oleObject6.bin"/><Relationship Id="rId55" Type="http://schemas.openxmlformats.org/officeDocument/2006/relationships/image" Target="media/image36.emf"/><Relationship Id="rId63" Type="http://schemas.openxmlformats.org/officeDocument/2006/relationships/image" Target="media/image41.png"/><Relationship Id="rId68"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oleObject" Target="embeddings/oleObject10.bin"/><Relationship Id="rId66" Type="http://schemas.openxmlformats.org/officeDocument/2006/relationships/image" Target="media/image4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emf"/><Relationship Id="rId57" Type="http://schemas.openxmlformats.org/officeDocument/2006/relationships/image" Target="media/image37.emf"/><Relationship Id="rId61" Type="http://schemas.openxmlformats.org/officeDocument/2006/relationships/image" Target="media/image3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4.bin"/><Relationship Id="rId59" Type="http://schemas.openxmlformats.org/officeDocument/2006/relationships/image" Target="media/image38.emf"/><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oleObject" Target="embeddings/oleObject8.bin"/><Relationship Id="rId62" Type="http://schemas.openxmlformats.org/officeDocument/2006/relationships/image" Target="media/image40.png"/><Relationship Id="rId7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f0e684f2-bab4-409c-89cc-b34f56016d57" ContentTypeId="0x0101" PreviousValue="fals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2.xml><?xml version="1.0" encoding="utf-8"?>
<ds:datastoreItem xmlns:ds="http://schemas.openxmlformats.org/officeDocument/2006/customXml" ds:itemID="{71CDC470-055E-48FA-A301-8139FA10C5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5.xml><?xml version="1.0" encoding="utf-8"?>
<ds:datastoreItem xmlns:ds="http://schemas.openxmlformats.org/officeDocument/2006/customXml" ds:itemID="{6CD007DB-9687-460F-9CCA-B954F4A3E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16</Pages>
  <Words>1920</Words>
  <Characters>11717</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13610</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4</cp:revision>
  <dcterms:created xsi:type="dcterms:W3CDTF">2020-06-03T18:18:00Z</dcterms:created>
  <dcterms:modified xsi:type="dcterms:W3CDTF">2020-06-07T20:32:00Z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